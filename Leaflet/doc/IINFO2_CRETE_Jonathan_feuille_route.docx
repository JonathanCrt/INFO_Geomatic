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425033491"/>
        <w:docPartObj>
          <w:docPartGallery w:val="Cover Pages"/>
          <w:docPartUnique/>
        </w:docPartObj>
      </w:sdtPr>
      <w:sdtEndPr>
        <w:rPr>
          <w:rFonts w:eastAsiaTheme="minorEastAsia"/>
          <w:color w:val="2F5496" w:themeColor="accent1" w:themeShade="BF"/>
          <w:sz w:val="24"/>
          <w:szCs w:val="24"/>
          <w:lang w:eastAsia="fr-FR"/>
        </w:rPr>
      </w:sdtEndPr>
      <w:sdtContent>
        <w:p w14:paraId="68F450B3" w14:textId="406D80D3" w:rsidR="000F520A" w:rsidRDefault="00363B8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51" behindDoc="0" locked="0" layoutInCell="1" allowOverlap="1" wp14:anchorId="11B6B36E" wp14:editId="7932B875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016885" cy="10688320"/>
                    <wp:effectExtent l="0" t="0" r="5080" b="0"/>
                    <wp:wrapNone/>
                    <wp:docPr id="60" name="Groupe 45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016885" cy="10688320"/>
                              <a:chOff x="0" y="0"/>
                              <a:chExt cx="31136" cy="100584"/>
                            </a:xfrm>
                          </wpg:grpSpPr>
                          <wps:wsp>
                            <wps:cNvPr id="61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" cy="1005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>
                                  <a:alpha val="79999"/>
                                </a:srgb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62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" y="0"/>
                                <a:ext cx="29718" cy="1005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3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" y="0"/>
                                <a:ext cx="30998" cy="2377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79999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nnée"/>
                                    <w:id w:val="211124411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0-01-01T00:00:00Z">
                                      <w:dateFormat w:val="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32F550F5" w14:textId="371E8B3E" w:rsidR="005E7D13" w:rsidRDefault="005E7D13">
                                      <w:pPr>
                                        <w:pStyle w:val="Sansinterligne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</w:t>
                                      </w:r>
                                      <w:r w:rsidR="000A6E00"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48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9" y="69032"/>
                                <a:ext cx="30895" cy="2833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79999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eur"/>
                                    <w:id w:val="68017070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082F8B31" w14:textId="2CDA77E3" w:rsidR="005E7D13" w:rsidRDefault="005E7D13">
                                      <w:pPr>
                                        <w:pStyle w:val="Sansinterligne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Jonathan CRÉTÉ – Filière Informatique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11B6B36E" id="Groupe 453" o:spid="_x0000_s1026" style="position:absolute;margin-left:186.35pt;margin-top:0;width:237.55pt;height:841.6pt;z-index:251658251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" fillcolor="#00b050" stroked="f" strokecolor="white" strokeweight="1pt">
                      <v:fill opacity="52428f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" fillcolor="#92d050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" filled="f" stroked="f" strokecolor="white" strokeweight="1pt">
                      <v:fill opacity="52428f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Année"/>
                              <w:id w:val="211124411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0-01-01T00:00:00Z">
                                <w:dateFormat w:val="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32F550F5" w14:textId="371E8B3E" w:rsidR="005E7D13" w:rsidRDefault="005E7D13">
                                <w:pPr>
                                  <w:pStyle w:val="Sansinterligne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</w:t>
                                </w:r>
                                <w:r w:rsidR="000A6E00"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0" style="position:absolute;left:69;top:69032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" filled="f" stroked="f" strokecolor="white" strokeweight="1pt">
                      <v:fill opacity="52428f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eur"/>
                              <w:id w:val="68017070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082F8B31" w14:textId="2CDA77E3" w:rsidR="005E7D13" w:rsidRDefault="005E7D13">
                                <w:pPr>
                                  <w:pStyle w:val="Sansinterligne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Jonathan CRÉTÉ – Filière Informatique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52" behindDoc="0" locked="0" layoutInCell="0" allowOverlap="1" wp14:anchorId="0BD7228E" wp14:editId="0B445B38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783070" cy="1784985"/>
                    <wp:effectExtent l="0" t="0" r="0" b="5715"/>
                    <wp:wrapNone/>
                    <wp:docPr id="59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783070" cy="1784985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re"/>
                                  <w:id w:val="-505671181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45A6567" w14:textId="1FB4D8BC" w:rsidR="005E7D13" w:rsidRDefault="000A6E00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Feuille de route TP : Développement d'une application cartographique avec l'API </w:t>
                                    </w:r>
                                    <w:proofErr w:type="spellStart"/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Leaﬂet</w:t>
                                    </w:r>
                                    <w:proofErr w:type="spellEnd"/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0BD7228E" id="Rectangle 16" o:spid="_x0000_s1031" style="position:absolute;margin-left:0;margin-top:0;width:534.1pt;height:140.55pt;z-index:25165825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re"/>
                            <w:id w:val="-505671181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45A6567" w14:textId="1FB4D8BC" w:rsidR="005E7D13" w:rsidRDefault="000A6E00">
                              <w:pPr>
                                <w:pStyle w:val="Sansinterligne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Feuille de route TP : Développement d'une application cartographique avec l'API </w:t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Leaﬂet</w:t>
                              </w:r>
                              <w:proofErr w:type="spellEnd"/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48F7B874" w14:textId="15A51F9A" w:rsidR="00A13A7F" w:rsidRDefault="00363B81" w:rsidP="004631E8">
          <w:pPr>
            <w:pStyle w:val="Sansinterligne"/>
            <w:jc w:val="both"/>
            <w:rPr>
              <w:color w:val="FFFFFF" w:themeColor="background1"/>
              <w:sz w:val="72"/>
              <w:szCs w:val="72"/>
            </w:rPr>
          </w:pPr>
          <w:r>
            <w:rPr>
              <w:noProof/>
              <w:color w:val="2F5496" w:themeColor="accent1" w:themeShade="BF"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8254" behindDoc="0" locked="0" layoutInCell="1" allowOverlap="1" wp14:anchorId="508EAD57" wp14:editId="12C89D58">
                    <wp:simplePos x="0" y="0"/>
                    <wp:positionH relativeFrom="column">
                      <wp:posOffset>-901569</wp:posOffset>
                    </wp:positionH>
                    <wp:positionV relativeFrom="paragraph">
                      <wp:posOffset>3258007</wp:posOffset>
                    </wp:positionV>
                    <wp:extent cx="6797675" cy="593725"/>
                    <wp:effectExtent l="4445" t="3175" r="0" b="3175"/>
                    <wp:wrapNone/>
                    <wp:docPr id="58" name="Text Box 6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797675" cy="59372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C9CCA9C" w14:textId="17091BEF" w:rsidR="005E7D13" w:rsidRPr="00C10F91" w:rsidRDefault="000A6E00" w:rsidP="00C10F91">
                                <w:pPr>
                                  <w:jc w:val="right"/>
                                  <w:rPr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sz w:val="56"/>
                                    <w:szCs w:val="56"/>
                                  </w:rPr>
                                  <w:t>Serveur de données géographiques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08EAD5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1" o:spid="_x0000_s1032" type="#_x0000_t202" style="position:absolute;left:0;text-align:left;margin-left:-71pt;margin-top:256.55pt;width:535.25pt;height:46.75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" fillcolor="#272727 [2749]" stroked="f">
                    <v:textbox>
                      <w:txbxContent>
                        <w:p w14:paraId="0C9CCA9C" w14:textId="17091BEF" w:rsidR="005E7D13" w:rsidRPr="00C10F91" w:rsidRDefault="000A6E00" w:rsidP="00C10F91">
                          <w:pPr>
                            <w:jc w:val="right"/>
                            <w:rPr>
                              <w:sz w:val="56"/>
                              <w:szCs w:val="56"/>
                            </w:rPr>
                          </w:pPr>
                          <w:r>
                            <w:rPr>
                              <w:sz w:val="56"/>
                              <w:szCs w:val="56"/>
                            </w:rPr>
                            <w:t>Serveur de données géographiques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color w:val="2F5496" w:themeColor="accent1" w:themeShade="BF"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8250" behindDoc="0" locked="0" layoutInCell="1" allowOverlap="1" wp14:anchorId="3AA954AE" wp14:editId="3D385DB5">
                    <wp:simplePos x="0" y="0"/>
                    <wp:positionH relativeFrom="column">
                      <wp:posOffset>226695</wp:posOffset>
                    </wp:positionH>
                    <wp:positionV relativeFrom="paragraph">
                      <wp:posOffset>2786380</wp:posOffset>
                    </wp:positionV>
                    <wp:extent cx="5439410" cy="3097530"/>
                    <wp:effectExtent l="2540" t="0" r="0" b="0"/>
                    <wp:wrapNone/>
                    <wp:docPr id="56" name="Text Box 6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439410" cy="309753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A84DC5" w14:textId="637B1D61" w:rsidR="005E7D13" w:rsidRDefault="000A6E00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A6EEC31" wp14:editId="76F6572C">
                                      <wp:extent cx="5255950" cy="2867558"/>
                                      <wp:effectExtent l="0" t="0" r="0" b="0"/>
                                      <wp:docPr id="3" name="Image 3" descr="Résultat de recherche d'images pour &quot;leafletJS logo&quot;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 descr="Résultat de recherche d'images pour &quot;leafletJS logo&quot;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 rotWithShape="1"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b="299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256530" cy="286787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AA954AE" id="Text Box 67" o:spid="_x0000_s1033" type="#_x0000_t202" style="position:absolute;left:0;text-align:left;margin-left:17.85pt;margin-top:219.4pt;width:428.3pt;height:243.9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" stroked="f">
                    <v:textbox>
                      <w:txbxContent>
                        <w:p w14:paraId="7DA84DC5" w14:textId="637B1D61" w:rsidR="005E7D13" w:rsidRDefault="000A6E00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0A6EEC31" wp14:editId="76F6572C">
                                <wp:extent cx="5255950" cy="2867558"/>
                                <wp:effectExtent l="0" t="0" r="0" b="0"/>
                                <wp:docPr id="3" name="Image 3" descr="Résultat de recherche d'images pour &quot;leafletJS logo&quot;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" descr="Résultat de recherche d'images pour &quot;leafletJS logo&quot;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b="2990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256530" cy="2867874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color w:val="2F5496" w:themeColor="accent1" w:themeShade="BF"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8257" behindDoc="0" locked="0" layoutInCell="1" allowOverlap="1" wp14:anchorId="1C8BDE0B" wp14:editId="754787E9">
                    <wp:simplePos x="0" y="0"/>
                    <wp:positionH relativeFrom="column">
                      <wp:posOffset>850900</wp:posOffset>
                    </wp:positionH>
                    <wp:positionV relativeFrom="paragraph">
                      <wp:posOffset>8599805</wp:posOffset>
                    </wp:positionV>
                    <wp:extent cx="1648460" cy="506095"/>
                    <wp:effectExtent l="0" t="3175" r="1270" b="0"/>
                    <wp:wrapNone/>
                    <wp:docPr id="55" name="Text Box 6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48460" cy="5060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1CDB6CA" w14:textId="317B09E9" w:rsidR="005E7D13" w:rsidRDefault="005E7D13" w:rsidP="0079231D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8C1EB4E" wp14:editId="0C128BA5">
                                      <wp:extent cx="1458221" cy="476904"/>
                                      <wp:effectExtent l="0" t="0" r="0" b="0"/>
                                      <wp:docPr id="9" name="Image 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5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 rotWithShape="1"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6110" t="17192" r="6750" b="7674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460273" cy="4775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1C8BDE0B" id="Text Box 64" o:spid="_x0000_s1034" type="#_x0000_t202" style="position:absolute;left:0;text-align:left;margin-left:67pt;margin-top:677.15pt;width:129.8pt;height:39.85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" filled="f" stroked="f">
                    <v:textbox>
                      <w:txbxContent>
                        <w:p w14:paraId="11CDB6CA" w14:textId="317B09E9" w:rsidR="005E7D13" w:rsidRDefault="005E7D13" w:rsidP="0079231D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68C1EB4E" wp14:editId="0C128BA5">
                                <wp:extent cx="1458221" cy="476904"/>
                                <wp:effectExtent l="0" t="0" r="0" b="0"/>
                                <wp:docPr id="9" name="Image 9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5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6110" t="17192" r="6750" b="7674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460273" cy="4775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color w:val="2F5496" w:themeColor="accent1" w:themeShade="BF"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8258" behindDoc="0" locked="0" layoutInCell="1" allowOverlap="1" wp14:anchorId="1C8BDE0B" wp14:editId="49C102AB">
                    <wp:simplePos x="0" y="0"/>
                    <wp:positionH relativeFrom="column">
                      <wp:posOffset>319405</wp:posOffset>
                    </wp:positionH>
                    <wp:positionV relativeFrom="paragraph">
                      <wp:posOffset>8599805</wp:posOffset>
                    </wp:positionV>
                    <wp:extent cx="586740" cy="539115"/>
                    <wp:effectExtent l="0" t="3175" r="3810" b="635"/>
                    <wp:wrapNone/>
                    <wp:docPr id="54" name="Text Box 6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6740" cy="5391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18052D0" w14:textId="337EE9EE" w:rsidR="005E7D13" w:rsidRDefault="005E7D13" w:rsidP="008048C1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89B820A" wp14:editId="119CE261">
                                      <wp:extent cx="308846" cy="442282"/>
                                      <wp:effectExtent l="0" t="0" r="0" b="0"/>
                                      <wp:docPr id="10" name="Image 1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7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13167" cy="44847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1C8BDE0B" id="Text Box 65" o:spid="_x0000_s1035" type="#_x0000_t202" style="position:absolute;left:0;text-align:left;margin-left:25.15pt;margin-top:677.15pt;width:46.2pt;height:42.4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" filled="f" stroked="f">
                    <v:textbox>
                      <w:txbxContent>
                        <w:p w14:paraId="618052D0" w14:textId="337EE9EE" w:rsidR="005E7D13" w:rsidRDefault="005E7D13" w:rsidP="008048C1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89B820A" wp14:editId="119CE261">
                                <wp:extent cx="308846" cy="442282"/>
                                <wp:effectExtent l="0" t="0" r="0" b="0"/>
                                <wp:docPr id="10" name="Image 1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7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13167" cy="44847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color w:val="2F5496" w:themeColor="accent1" w:themeShade="BF"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8256" behindDoc="0" locked="0" layoutInCell="1" allowOverlap="1" wp14:anchorId="1C8BDE0B" wp14:editId="51C1543C">
                    <wp:simplePos x="0" y="0"/>
                    <wp:positionH relativeFrom="column">
                      <wp:posOffset>-777240</wp:posOffset>
                    </wp:positionH>
                    <wp:positionV relativeFrom="paragraph">
                      <wp:posOffset>8599805</wp:posOffset>
                    </wp:positionV>
                    <wp:extent cx="1746250" cy="552450"/>
                    <wp:effectExtent l="0" t="3175" r="0" b="0"/>
                    <wp:wrapNone/>
                    <wp:docPr id="53" name="Text Box 6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746250" cy="552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11EB8E" w14:textId="5893EE75" w:rsidR="005E7D13" w:rsidRDefault="000A6E00" w:rsidP="0079231D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A1E56B2" wp14:editId="6436AC36">
                                      <wp:extent cx="1005524" cy="299923"/>
                                      <wp:effectExtent l="0" t="0" r="4445" b="5080"/>
                                      <wp:docPr id="4" name="Image 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4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055854" cy="3149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1C8BDE0B" id="Text Box 63" o:spid="_x0000_s1036" type="#_x0000_t202" style="position:absolute;left:0;text-align:left;margin-left:-61.2pt;margin-top:677.15pt;width:137.5pt;height:43.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" filled="f" stroked="f">
                    <v:textbox>
                      <w:txbxContent>
                        <w:p w14:paraId="1B11EB8E" w14:textId="5893EE75" w:rsidR="005E7D13" w:rsidRDefault="000A6E00" w:rsidP="0079231D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A1E56B2" wp14:editId="6436AC36">
                                <wp:extent cx="1005524" cy="299923"/>
                                <wp:effectExtent l="0" t="0" r="4445" b="5080"/>
                                <wp:docPr id="4" name="Image 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4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055854" cy="31493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color w:val="2F5496" w:themeColor="accent1" w:themeShade="BF"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8253" behindDoc="0" locked="0" layoutInCell="0" allowOverlap="1" wp14:anchorId="0BD7228E" wp14:editId="51172169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783070" cy="1784985"/>
                    <wp:effectExtent l="0" t="0" r="0" b="5715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783070" cy="1784985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re"/>
                                  <w:id w:val="-123786165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2DEBE3EA" w14:textId="6DD1E721" w:rsidR="005E7D13" w:rsidRDefault="000A6E00" w:rsidP="00831D17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 w:rsidRPr="000A6E00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Feuille de route TP : Développement d'une application cartographique avec l'API </w:t>
                                    </w:r>
                                    <w:proofErr w:type="spellStart"/>
                                    <w:r w:rsidRPr="000A6E00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Leaﬂet</w:t>
                                    </w:r>
                                    <w:proofErr w:type="spellEnd"/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0BD7228E" id="_x0000_s1037" style="position:absolute;left:0;text-align:left;margin-left:0;margin-top:0;width:534.1pt;height:140.55pt;z-index:251658253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re"/>
                            <w:id w:val="-123786165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2DEBE3EA" w14:textId="6DD1E721" w:rsidR="005E7D13" w:rsidRDefault="000A6E00" w:rsidP="00831D17">
                              <w:pPr>
                                <w:pStyle w:val="Sansinterligne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 w:rsidRPr="000A6E00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Feuille de route TP : Développement d'une application cartographique avec l'API </w:t>
                              </w:r>
                              <w:proofErr w:type="spellStart"/>
                              <w:r w:rsidRPr="000A6E00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Leaﬂet</w:t>
                              </w:r>
                              <w:proofErr w:type="spellEnd"/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0F520A">
            <w:rPr>
              <w:color w:val="2F5496" w:themeColor="accent1" w:themeShade="BF"/>
              <w:sz w:val="24"/>
              <w:szCs w:val="24"/>
            </w:rPr>
            <w:br w:type="page"/>
          </w:r>
        </w:p>
        <w:p w14:paraId="18F9C8B9" w14:textId="716C968E" w:rsidR="001E0CAF" w:rsidRPr="000A6E00" w:rsidRDefault="001E0CAF" w:rsidP="001E0CAF">
          <w:r>
            <w:rPr>
              <w:rFonts w:eastAsiaTheme="minorEastAsia"/>
              <w:b/>
              <w:bCs/>
              <w:color w:val="00B050"/>
              <w:sz w:val="32"/>
              <w:szCs w:val="32"/>
              <w:lang w:eastAsia="fr-FR"/>
            </w:rPr>
            <w:lastRenderedPageBreak/>
            <w:t xml:space="preserve">Sujet : </w:t>
          </w:r>
          <w:r w:rsidR="000A6E00">
            <w:rPr>
              <w:rFonts w:eastAsiaTheme="minorEastAsia"/>
              <w:b/>
              <w:bCs/>
              <w:color w:val="00B050"/>
              <w:sz w:val="32"/>
              <w:szCs w:val="32"/>
              <w:lang w:eastAsia="fr-FR"/>
            </w:rPr>
            <w:t xml:space="preserve">(zip) </w:t>
          </w:r>
          <w:r w:rsidR="000A6E00" w:rsidRPr="000A6E00">
            <w:rPr>
              <w:rFonts w:eastAsiaTheme="minorEastAsia"/>
              <w:b/>
              <w:bCs/>
              <w:color w:val="002060"/>
              <w:sz w:val="32"/>
              <w:szCs w:val="32"/>
              <w:lang w:eastAsia="fr-FR"/>
            </w:rPr>
            <w:t>\Leaflet\doc</w:t>
          </w:r>
          <w:r w:rsidR="000A6E00" w:rsidRPr="000A6E00">
            <w:rPr>
              <w:rFonts w:eastAsiaTheme="minorEastAsia"/>
              <w:b/>
              <w:bCs/>
              <w:color w:val="002060"/>
              <w:sz w:val="32"/>
              <w:szCs w:val="32"/>
              <w:lang w:eastAsia="fr-FR"/>
            </w:rPr>
            <w:t>\</w:t>
          </w:r>
          <w:r w:rsidR="000A6E00" w:rsidRPr="000A6E00">
            <w:rPr>
              <w:rFonts w:eastAsiaTheme="minorEastAsia"/>
              <w:b/>
              <w:bCs/>
              <w:color w:val="002060"/>
              <w:sz w:val="32"/>
              <w:szCs w:val="32"/>
              <w:lang w:eastAsia="fr-FR"/>
            </w:rPr>
            <w:t>tp_leaflet_ESIPE-IG1</w:t>
          </w:r>
        </w:p>
        <w:p w14:paraId="4BAF0181" w14:textId="3EF134B7" w:rsidR="001E0CAF" w:rsidRPr="000A6E00" w:rsidRDefault="000A6E00" w:rsidP="001E0CAF">
          <w:pPr>
            <w:rPr>
              <w:b/>
              <w:bCs/>
              <w:sz w:val="28"/>
              <w:szCs w:val="28"/>
              <w:lang w:eastAsia="fr-FR"/>
            </w:rPr>
          </w:pPr>
          <w:r w:rsidRPr="000A6E00">
            <w:rPr>
              <w:b/>
              <w:bCs/>
              <w:sz w:val="28"/>
              <w:szCs w:val="28"/>
              <w:lang w:eastAsia="fr-FR"/>
            </w:rPr>
            <w:t>Qu’ai-je appris ?</w:t>
          </w:r>
        </w:p>
        <w:p w14:paraId="213518E5" w14:textId="2942CFCA" w:rsidR="000A6E00" w:rsidRDefault="00BD30ED" w:rsidP="00930E64">
          <w:pPr>
            <w:pStyle w:val="Paragraphedeliste"/>
            <w:numPr>
              <w:ilvl w:val="0"/>
              <w:numId w:val="36"/>
            </w:numPr>
            <w:rPr>
              <w:lang w:eastAsia="fr-FR"/>
            </w:rPr>
          </w:pPr>
          <w:r w:rsidRPr="00D87E40">
            <w:rPr>
              <w:lang w:eastAsia="fr-FR"/>
            </w:rPr>
            <w:t xml:space="preserve">Développement avec une </w:t>
          </w:r>
          <w:proofErr w:type="spellStart"/>
          <w:r w:rsidRPr="00D87E40">
            <w:rPr>
              <w:lang w:eastAsia="fr-FR"/>
            </w:rPr>
            <w:t>librarie</w:t>
          </w:r>
          <w:proofErr w:type="spellEnd"/>
          <w:r w:rsidRPr="00D87E40">
            <w:rPr>
              <w:lang w:eastAsia="fr-FR"/>
            </w:rPr>
            <w:t xml:space="preserve"> </w:t>
          </w:r>
          <w:proofErr w:type="spellStart"/>
          <w:r w:rsidRPr="00D87E40">
            <w:rPr>
              <w:lang w:eastAsia="fr-FR"/>
            </w:rPr>
            <w:t>js</w:t>
          </w:r>
          <w:proofErr w:type="spellEnd"/>
          <w:r w:rsidRPr="00D87E40">
            <w:rPr>
              <w:lang w:eastAsia="fr-FR"/>
            </w:rPr>
            <w:t xml:space="preserve"> cartographique interactive</w:t>
          </w:r>
        </w:p>
        <w:p w14:paraId="032A3DD8" w14:textId="46B6BA3F" w:rsidR="00CD4BCD" w:rsidRDefault="00CD4BCD" w:rsidP="00CD4BCD">
          <w:pPr>
            <w:rPr>
              <w:lang w:eastAsia="fr-FR"/>
            </w:rPr>
          </w:pPr>
          <w:r w:rsidRPr="00CD4BCD">
            <w:drawing>
              <wp:inline distT="0" distB="0" distL="0" distR="0" wp14:anchorId="6B13CB7D" wp14:editId="15426680">
                <wp:extent cx="5760720" cy="1947545"/>
                <wp:effectExtent l="0" t="0" r="0" b="0"/>
                <wp:docPr id="23" name="Imag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19475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97CB97A" w14:textId="3C83B11F" w:rsidR="00CD4BCD" w:rsidRPr="00D87E40" w:rsidRDefault="00013862" w:rsidP="00CD4BCD">
          <w:pPr>
            <w:pStyle w:val="Paragraphedeliste"/>
            <w:numPr>
              <w:ilvl w:val="0"/>
              <w:numId w:val="36"/>
            </w:numPr>
            <w:rPr>
              <w:lang w:eastAsia="fr-FR"/>
            </w:rPr>
          </w:pPr>
          <w:r w:rsidRPr="00013862">
            <w:rPr>
              <w:lang w:eastAsia="fr-FR"/>
            </w:rPr>
            <w:t>Ajout d</w:t>
          </w:r>
          <w:r>
            <w:rPr>
              <w:lang w:eastAsia="fr-FR"/>
            </w:rPr>
            <w:t>e</w:t>
          </w:r>
          <w:r w:rsidRPr="00013862">
            <w:rPr>
              <w:lang w:eastAsia="fr-FR"/>
            </w:rPr>
            <w:t xml:space="preserve"> calque</w:t>
          </w:r>
          <w:r>
            <w:rPr>
              <w:lang w:eastAsia="fr-FR"/>
            </w:rPr>
            <w:t>s</w:t>
          </w:r>
          <w:r w:rsidRPr="00013862">
            <w:rPr>
              <w:lang w:eastAsia="fr-FR"/>
            </w:rPr>
            <w:t xml:space="preserve"> </w:t>
          </w:r>
          <w:proofErr w:type="spellStart"/>
          <w:r w:rsidRPr="00013862">
            <w:rPr>
              <w:lang w:eastAsia="fr-FR"/>
            </w:rPr>
            <w:t>GeoJSON</w:t>
          </w:r>
          <w:proofErr w:type="spellEnd"/>
        </w:p>
        <w:p w14:paraId="2009C10B" w14:textId="77CC3F9C" w:rsidR="00BD30ED" w:rsidRDefault="00BD30ED" w:rsidP="00930E64">
          <w:pPr>
            <w:pStyle w:val="Paragraphedeliste"/>
            <w:numPr>
              <w:ilvl w:val="0"/>
              <w:numId w:val="36"/>
            </w:numPr>
            <w:rPr>
              <w:lang w:eastAsia="fr-FR"/>
            </w:rPr>
          </w:pPr>
          <w:r w:rsidRPr="00D87E40">
            <w:rPr>
              <w:lang w:eastAsia="fr-FR"/>
            </w:rPr>
            <w:t xml:space="preserve">Le format </w:t>
          </w:r>
          <w:proofErr w:type="spellStart"/>
          <w:r w:rsidRPr="00D87E40">
            <w:rPr>
              <w:lang w:eastAsia="fr-FR"/>
            </w:rPr>
            <w:t>Geojson</w:t>
          </w:r>
          <w:proofErr w:type="spellEnd"/>
          <w:r w:rsidRPr="00D87E40">
            <w:rPr>
              <w:lang w:eastAsia="fr-FR"/>
            </w:rPr>
            <w:t xml:space="preserve"> en pratique</w:t>
          </w:r>
        </w:p>
        <w:p w14:paraId="71B13722" w14:textId="369D101C" w:rsidR="003A09E0" w:rsidRPr="00D87E40" w:rsidRDefault="003A09E0" w:rsidP="00930E64">
          <w:pPr>
            <w:pStyle w:val="Paragraphedeliste"/>
            <w:numPr>
              <w:ilvl w:val="0"/>
              <w:numId w:val="36"/>
            </w:numPr>
            <w:rPr>
              <w:lang w:eastAsia="fr-FR"/>
            </w:rPr>
          </w:pPr>
          <w:r>
            <w:rPr>
              <w:lang w:eastAsia="fr-FR"/>
            </w:rPr>
            <w:t>Révision du langage javascript avec des notions cartographiques</w:t>
          </w:r>
        </w:p>
        <w:p w14:paraId="19FBD68E" w14:textId="5F888D49" w:rsidR="00CD4BCD" w:rsidRDefault="00BD30ED" w:rsidP="003A09E0">
          <w:pPr>
            <w:pStyle w:val="Paragraphedeliste"/>
            <w:numPr>
              <w:ilvl w:val="0"/>
              <w:numId w:val="36"/>
            </w:numPr>
            <w:rPr>
              <w:lang w:eastAsia="fr-FR"/>
            </w:rPr>
          </w:pPr>
          <w:r w:rsidRPr="00D87E40">
            <w:rPr>
              <w:lang w:eastAsia="fr-FR"/>
            </w:rPr>
            <w:t>Développement en j</w:t>
          </w:r>
          <w:r w:rsidR="003A09E0">
            <w:rPr>
              <w:lang w:eastAsia="fr-FR"/>
            </w:rPr>
            <w:t>avascript</w:t>
          </w:r>
          <w:r w:rsidRPr="00D87E40">
            <w:rPr>
              <w:lang w:eastAsia="fr-FR"/>
            </w:rPr>
            <w:t xml:space="preserve"> ES6</w:t>
          </w:r>
        </w:p>
        <w:tbl>
          <w:tblPr>
            <w:tblStyle w:val="Grilledutableau"/>
            <w:tblW w:w="0" w:type="auto"/>
            <w:tblInd w:w="720" w:type="dxa"/>
            <w:tblLook w:val="04A0" w:firstRow="1" w:lastRow="0" w:firstColumn="1" w:lastColumn="0" w:noHBand="0" w:noVBand="1"/>
          </w:tblPr>
          <w:tblGrid>
            <w:gridCol w:w="8342"/>
          </w:tblGrid>
          <w:tr w:rsidR="00CD4BCD" w:rsidRPr="00CD4BCD" w14:paraId="0B48C845" w14:textId="77777777" w:rsidTr="00CD4BCD">
            <w:tc>
              <w:tcPr>
                <w:tcW w:w="9062" w:type="dxa"/>
              </w:tcPr>
              <w:p w14:paraId="3BFA457E" w14:textId="422A81F1" w:rsidR="00CD4BCD" w:rsidRPr="00CD4BCD" w:rsidRDefault="00CD4BCD" w:rsidP="00CD4BCD">
                <w:pPr>
                  <w:pStyle w:val="PrformatHTML"/>
                  <w:shd w:val="clear" w:color="auto" w:fill="263238"/>
                  <w:rPr>
                    <w:rFonts w:ascii="Consolas" w:hAnsi="Consolas"/>
                    <w:color w:val="C3CEE3"/>
                    <w:lang w:val="en-US"/>
                  </w:rPr>
                </w:pPr>
                <w:r w:rsidRPr="00CD4BCD">
                  <w:rPr>
                    <w:rFonts w:ascii="Consolas" w:hAnsi="Consolas"/>
                    <w:i/>
                    <w:iCs/>
                    <w:color w:val="546E7A"/>
                    <w:lang w:val="en-US"/>
                  </w:rPr>
                  <w:t xml:space="preserve">// detect </w:t>
                </w:r>
                <w:proofErr w:type="spellStart"/>
                <w:r w:rsidRPr="00CD4BCD">
                  <w:rPr>
                    <w:rFonts w:ascii="Consolas" w:hAnsi="Consolas"/>
                    <w:i/>
                    <w:iCs/>
                    <w:color w:val="546E7A"/>
                    <w:lang w:val="en-US"/>
                  </w:rPr>
                  <w:t>fullscreen</w:t>
                </w:r>
                <w:proofErr w:type="spellEnd"/>
                <w:r w:rsidRPr="00CD4BCD">
                  <w:rPr>
                    <w:rFonts w:ascii="Consolas" w:hAnsi="Consolas"/>
                    <w:i/>
                    <w:iCs/>
                    <w:color w:val="546E7A"/>
                    <w:lang w:val="en-US"/>
                  </w:rPr>
                  <w:t xml:space="preserve"> toggling</w:t>
                </w:r>
                <w:r w:rsidRPr="00CD4BCD">
                  <w:rPr>
                    <w:rFonts w:ascii="Consolas" w:hAnsi="Consolas"/>
                    <w:i/>
                    <w:iCs/>
                    <w:color w:val="546E7A"/>
                    <w:lang w:val="en-US"/>
                  </w:rPr>
                  <w:br/>
                </w:r>
                <w:proofErr w:type="spellStart"/>
                <w:r w:rsidRPr="00CD4BCD">
                  <w:rPr>
                    <w:rFonts w:ascii="Consolas" w:hAnsi="Consolas"/>
                    <w:color w:val="EEFFFF"/>
                    <w:lang w:val="en-US"/>
                  </w:rPr>
                  <w:t>map</w:t>
                </w:r>
                <w:r w:rsidRPr="00CD4BCD">
                  <w:rPr>
                    <w:rFonts w:ascii="Consolas" w:hAnsi="Consolas"/>
                    <w:color w:val="89DDFF"/>
                    <w:lang w:val="en-US"/>
                  </w:rPr>
                  <w:t>.</w:t>
                </w:r>
                <w:r w:rsidRPr="00CD4BCD">
                  <w:rPr>
                    <w:rFonts w:ascii="Consolas" w:hAnsi="Consolas"/>
                    <w:color w:val="82AAFF"/>
                    <w:lang w:val="en-US"/>
                  </w:rPr>
                  <w:t>on</w:t>
                </w:r>
                <w:proofErr w:type="spellEnd"/>
                <w:r w:rsidRPr="00CD4BCD">
                  <w:rPr>
                    <w:rFonts w:ascii="Consolas" w:hAnsi="Consolas"/>
                    <w:color w:val="89DDFF"/>
                    <w:lang w:val="en-US"/>
                  </w:rPr>
                  <w:t>(</w:t>
                </w:r>
                <w:r w:rsidRPr="00CD4BCD">
                  <w:rPr>
                    <w:rFonts w:ascii="Consolas" w:hAnsi="Consolas"/>
                    <w:color w:val="C3E88D"/>
                    <w:lang w:val="en-US"/>
                  </w:rPr>
                  <w:t>'</w:t>
                </w:r>
                <w:proofErr w:type="spellStart"/>
                <w:r w:rsidRPr="00CD4BCD">
                  <w:rPr>
                    <w:rFonts w:ascii="Consolas" w:hAnsi="Consolas"/>
                    <w:color w:val="C3E88D"/>
                    <w:lang w:val="en-US"/>
                  </w:rPr>
                  <w:t>enterFullscreen</w:t>
                </w:r>
                <w:proofErr w:type="spellEnd"/>
                <w:r w:rsidRPr="00CD4BCD">
                  <w:rPr>
                    <w:rFonts w:ascii="Consolas" w:hAnsi="Consolas"/>
                    <w:color w:val="C3E88D"/>
                    <w:lang w:val="en-US"/>
                  </w:rPr>
                  <w:t>'</w:t>
                </w:r>
                <w:r w:rsidRPr="00CD4BCD">
                  <w:rPr>
                    <w:rFonts w:ascii="Consolas" w:hAnsi="Consolas"/>
                    <w:color w:val="89DDFF"/>
                    <w:lang w:val="en-US"/>
                  </w:rPr>
                  <w:t>, () =&gt; {</w:t>
                </w:r>
                <w:r w:rsidRPr="00CD4BCD">
                  <w:rPr>
                    <w:rFonts w:ascii="Consolas" w:hAnsi="Consolas"/>
                    <w:color w:val="89DDFF"/>
                    <w:lang w:val="en-US"/>
                  </w:rPr>
                  <w:br/>
                  <w:t xml:space="preserve">    </w:t>
                </w:r>
                <w:r w:rsidRPr="00CD4BCD">
                  <w:rPr>
                    <w:rFonts w:ascii="Consolas" w:hAnsi="Consolas"/>
                    <w:i/>
                    <w:iCs/>
                    <w:color w:val="C792EA"/>
                    <w:lang w:val="en-US"/>
                  </w:rPr>
                  <w:t xml:space="preserve">if </w:t>
                </w:r>
                <w:r w:rsidRPr="00CD4BCD">
                  <w:rPr>
                    <w:rFonts w:ascii="Consolas" w:hAnsi="Consolas"/>
                    <w:color w:val="89DDFF"/>
                    <w:lang w:val="en-US"/>
                  </w:rPr>
                  <w:t>(</w:t>
                </w:r>
                <w:proofErr w:type="spellStart"/>
                <w:r w:rsidRPr="00CD4BCD">
                  <w:rPr>
                    <w:rFonts w:ascii="Consolas" w:hAnsi="Consolas"/>
                    <w:color w:val="EEFFFF"/>
                    <w:lang w:val="en-US"/>
                  </w:rPr>
                  <w:t>window</w:t>
                </w:r>
                <w:r w:rsidRPr="00CD4BCD">
                  <w:rPr>
                    <w:rFonts w:ascii="Consolas" w:hAnsi="Consolas"/>
                    <w:color w:val="89DDFF"/>
                    <w:lang w:val="en-US"/>
                  </w:rPr>
                  <w:t>.</w:t>
                </w:r>
                <w:r w:rsidRPr="00CD4BCD">
                  <w:rPr>
                    <w:rFonts w:ascii="Consolas" w:hAnsi="Consolas"/>
                    <w:color w:val="FFCB6B"/>
                    <w:lang w:val="en-US"/>
                  </w:rPr>
                  <w:t>console</w:t>
                </w:r>
                <w:proofErr w:type="spellEnd"/>
                <w:r w:rsidRPr="00CD4BCD">
                  <w:rPr>
                    <w:rFonts w:ascii="Consolas" w:hAnsi="Consolas"/>
                    <w:color w:val="89DDFF"/>
                    <w:lang w:val="en-US"/>
                  </w:rPr>
                  <w:t xml:space="preserve">) </w:t>
                </w:r>
                <w:r w:rsidRPr="00CD4BCD">
                  <w:rPr>
                    <w:rFonts w:ascii="Consolas" w:hAnsi="Consolas"/>
                    <w:color w:val="EEFFFF"/>
                    <w:lang w:val="en-US"/>
                  </w:rPr>
                  <w:t>window</w:t>
                </w:r>
                <w:r w:rsidRPr="00CD4BCD">
                  <w:rPr>
                    <w:rFonts w:ascii="Consolas" w:hAnsi="Consolas"/>
                    <w:color w:val="89DDFF"/>
                    <w:lang w:val="en-US"/>
                  </w:rPr>
                  <w:t>.</w:t>
                </w:r>
                <w:r w:rsidRPr="00CD4BCD">
                  <w:rPr>
                    <w:rFonts w:ascii="Consolas" w:hAnsi="Consolas"/>
                    <w:color w:val="FFCB6B"/>
                    <w:lang w:val="en-US"/>
                  </w:rPr>
                  <w:t>console</w:t>
                </w:r>
                <w:r w:rsidRPr="00CD4BCD">
                  <w:rPr>
                    <w:rFonts w:ascii="Consolas" w:hAnsi="Consolas"/>
                    <w:color w:val="89DDFF"/>
                    <w:lang w:val="en-US"/>
                  </w:rPr>
                  <w:t>.</w:t>
                </w:r>
                <w:r w:rsidRPr="00CD4BCD">
                  <w:rPr>
                    <w:rFonts w:ascii="Consolas" w:hAnsi="Consolas"/>
                    <w:color w:val="82AAFF"/>
                    <w:lang w:val="en-US"/>
                  </w:rPr>
                  <w:t>log</w:t>
                </w:r>
                <w:r w:rsidRPr="00CD4BCD">
                  <w:rPr>
                    <w:rFonts w:ascii="Consolas" w:hAnsi="Consolas"/>
                    <w:color w:val="89DDFF"/>
                    <w:lang w:val="en-US"/>
                  </w:rPr>
                  <w:t>(</w:t>
                </w:r>
                <w:r w:rsidRPr="00CD4BCD">
                  <w:rPr>
                    <w:rFonts w:ascii="Consolas" w:hAnsi="Consolas"/>
                    <w:color w:val="C3E88D"/>
                    <w:lang w:val="en-US"/>
                  </w:rPr>
                  <w:t>'</w:t>
                </w:r>
                <w:proofErr w:type="spellStart"/>
                <w:r w:rsidRPr="00CD4BCD">
                  <w:rPr>
                    <w:rFonts w:ascii="Consolas" w:hAnsi="Consolas"/>
                    <w:color w:val="C3E88D"/>
                    <w:lang w:val="en-US"/>
                  </w:rPr>
                  <w:t>enterFullscreen</w:t>
                </w:r>
                <w:proofErr w:type="spellEnd"/>
                <w:r w:rsidRPr="00CD4BCD">
                  <w:rPr>
                    <w:rFonts w:ascii="Consolas" w:hAnsi="Consolas"/>
                    <w:color w:val="C3E88D"/>
                    <w:lang w:val="en-US"/>
                  </w:rPr>
                  <w:t>'</w:t>
                </w:r>
                <w:r w:rsidRPr="00CD4BCD">
                  <w:rPr>
                    <w:rFonts w:ascii="Consolas" w:hAnsi="Consolas"/>
                    <w:color w:val="89DDFF"/>
                    <w:lang w:val="en-US"/>
                  </w:rPr>
                  <w:t>);</w:t>
                </w:r>
                <w:r w:rsidRPr="00CD4BCD">
                  <w:rPr>
                    <w:rFonts w:ascii="Consolas" w:hAnsi="Consolas"/>
                    <w:color w:val="89DDFF"/>
                    <w:lang w:val="en-US"/>
                  </w:rPr>
                  <w:br/>
                  <w:t>});</w:t>
                </w:r>
                <w:r w:rsidRPr="00CD4BCD">
                  <w:rPr>
                    <w:rFonts w:ascii="Consolas" w:hAnsi="Consolas"/>
                    <w:color w:val="89DDFF"/>
                    <w:lang w:val="en-US"/>
                  </w:rPr>
                  <w:br/>
                </w:r>
                <w:proofErr w:type="spellStart"/>
                <w:r w:rsidRPr="00CD4BCD">
                  <w:rPr>
                    <w:rFonts w:ascii="Consolas" w:hAnsi="Consolas"/>
                    <w:color w:val="EEFFFF"/>
                    <w:lang w:val="en-US"/>
                  </w:rPr>
                  <w:t>map</w:t>
                </w:r>
                <w:r w:rsidRPr="00CD4BCD">
                  <w:rPr>
                    <w:rFonts w:ascii="Consolas" w:hAnsi="Consolas"/>
                    <w:color w:val="89DDFF"/>
                    <w:lang w:val="en-US"/>
                  </w:rPr>
                  <w:t>.</w:t>
                </w:r>
                <w:r w:rsidRPr="00CD4BCD">
                  <w:rPr>
                    <w:rFonts w:ascii="Consolas" w:hAnsi="Consolas"/>
                    <w:color w:val="82AAFF"/>
                    <w:lang w:val="en-US"/>
                  </w:rPr>
                  <w:t>on</w:t>
                </w:r>
                <w:proofErr w:type="spellEnd"/>
                <w:r w:rsidRPr="00CD4BCD">
                  <w:rPr>
                    <w:rFonts w:ascii="Consolas" w:hAnsi="Consolas"/>
                    <w:color w:val="89DDFF"/>
                    <w:lang w:val="en-US"/>
                  </w:rPr>
                  <w:t>(</w:t>
                </w:r>
                <w:r w:rsidRPr="00CD4BCD">
                  <w:rPr>
                    <w:rFonts w:ascii="Consolas" w:hAnsi="Consolas"/>
                    <w:color w:val="C3E88D"/>
                    <w:lang w:val="en-US"/>
                  </w:rPr>
                  <w:t>'</w:t>
                </w:r>
                <w:proofErr w:type="spellStart"/>
                <w:r w:rsidRPr="00CD4BCD">
                  <w:rPr>
                    <w:rFonts w:ascii="Consolas" w:hAnsi="Consolas"/>
                    <w:color w:val="C3E88D"/>
                    <w:lang w:val="en-US"/>
                  </w:rPr>
                  <w:t>exitFullscreen</w:t>
                </w:r>
                <w:proofErr w:type="spellEnd"/>
                <w:r w:rsidRPr="00CD4BCD">
                  <w:rPr>
                    <w:rFonts w:ascii="Consolas" w:hAnsi="Consolas"/>
                    <w:color w:val="C3E88D"/>
                    <w:lang w:val="en-US"/>
                  </w:rPr>
                  <w:t>'</w:t>
                </w:r>
                <w:r w:rsidRPr="00CD4BCD">
                  <w:rPr>
                    <w:rFonts w:ascii="Consolas" w:hAnsi="Consolas"/>
                    <w:color w:val="89DDFF"/>
                    <w:lang w:val="en-US"/>
                  </w:rPr>
                  <w:t>, () =&gt; {</w:t>
                </w:r>
                <w:r w:rsidRPr="00CD4BCD">
                  <w:rPr>
                    <w:rFonts w:ascii="Consolas" w:hAnsi="Consolas"/>
                    <w:color w:val="89DDFF"/>
                    <w:lang w:val="en-US"/>
                  </w:rPr>
                  <w:br/>
                  <w:t xml:space="preserve">    </w:t>
                </w:r>
                <w:r w:rsidRPr="00CD4BCD">
                  <w:rPr>
                    <w:rFonts w:ascii="Consolas" w:hAnsi="Consolas"/>
                    <w:i/>
                    <w:iCs/>
                    <w:color w:val="C792EA"/>
                    <w:lang w:val="en-US"/>
                  </w:rPr>
                  <w:t xml:space="preserve">if </w:t>
                </w:r>
                <w:r w:rsidRPr="00CD4BCD">
                  <w:rPr>
                    <w:rFonts w:ascii="Consolas" w:hAnsi="Consolas"/>
                    <w:color w:val="89DDFF"/>
                    <w:lang w:val="en-US"/>
                  </w:rPr>
                  <w:t>(</w:t>
                </w:r>
                <w:proofErr w:type="spellStart"/>
                <w:r w:rsidRPr="00CD4BCD">
                  <w:rPr>
                    <w:rFonts w:ascii="Consolas" w:hAnsi="Consolas"/>
                    <w:color w:val="EEFFFF"/>
                    <w:lang w:val="en-US"/>
                  </w:rPr>
                  <w:t>window</w:t>
                </w:r>
                <w:r w:rsidRPr="00CD4BCD">
                  <w:rPr>
                    <w:rFonts w:ascii="Consolas" w:hAnsi="Consolas"/>
                    <w:color w:val="89DDFF"/>
                    <w:lang w:val="en-US"/>
                  </w:rPr>
                  <w:t>.</w:t>
                </w:r>
                <w:r w:rsidRPr="00CD4BCD">
                  <w:rPr>
                    <w:rFonts w:ascii="Consolas" w:hAnsi="Consolas"/>
                    <w:color w:val="FFCB6B"/>
                    <w:lang w:val="en-US"/>
                  </w:rPr>
                  <w:t>console</w:t>
                </w:r>
                <w:proofErr w:type="spellEnd"/>
                <w:r w:rsidRPr="00CD4BCD">
                  <w:rPr>
                    <w:rFonts w:ascii="Consolas" w:hAnsi="Consolas"/>
                    <w:color w:val="89DDFF"/>
                    <w:lang w:val="en-US"/>
                  </w:rPr>
                  <w:t xml:space="preserve">) </w:t>
                </w:r>
                <w:r w:rsidRPr="00CD4BCD">
                  <w:rPr>
                    <w:rFonts w:ascii="Consolas" w:hAnsi="Consolas"/>
                    <w:color w:val="EEFFFF"/>
                    <w:lang w:val="en-US"/>
                  </w:rPr>
                  <w:t>window</w:t>
                </w:r>
                <w:r w:rsidRPr="00CD4BCD">
                  <w:rPr>
                    <w:rFonts w:ascii="Consolas" w:hAnsi="Consolas"/>
                    <w:color w:val="89DDFF"/>
                    <w:lang w:val="en-US"/>
                  </w:rPr>
                  <w:t>.</w:t>
                </w:r>
                <w:r w:rsidRPr="00CD4BCD">
                  <w:rPr>
                    <w:rFonts w:ascii="Consolas" w:hAnsi="Consolas"/>
                    <w:color w:val="FFCB6B"/>
                    <w:lang w:val="en-US"/>
                  </w:rPr>
                  <w:t>console</w:t>
                </w:r>
                <w:r w:rsidRPr="00CD4BCD">
                  <w:rPr>
                    <w:rFonts w:ascii="Consolas" w:hAnsi="Consolas"/>
                    <w:color w:val="89DDFF"/>
                    <w:lang w:val="en-US"/>
                  </w:rPr>
                  <w:t>.</w:t>
                </w:r>
                <w:r w:rsidRPr="00CD4BCD">
                  <w:rPr>
                    <w:rFonts w:ascii="Consolas" w:hAnsi="Consolas"/>
                    <w:color w:val="82AAFF"/>
                    <w:lang w:val="en-US"/>
                  </w:rPr>
                  <w:t>log</w:t>
                </w:r>
                <w:r w:rsidRPr="00CD4BCD">
                  <w:rPr>
                    <w:rFonts w:ascii="Consolas" w:hAnsi="Consolas"/>
                    <w:color w:val="89DDFF"/>
                    <w:lang w:val="en-US"/>
                  </w:rPr>
                  <w:t>(</w:t>
                </w:r>
                <w:r w:rsidRPr="00CD4BCD">
                  <w:rPr>
                    <w:rFonts w:ascii="Consolas" w:hAnsi="Consolas"/>
                    <w:color w:val="C3E88D"/>
                    <w:lang w:val="en-US"/>
                  </w:rPr>
                  <w:t>'</w:t>
                </w:r>
                <w:proofErr w:type="spellStart"/>
                <w:r w:rsidRPr="00CD4BCD">
                  <w:rPr>
                    <w:rFonts w:ascii="Consolas" w:hAnsi="Consolas"/>
                    <w:color w:val="C3E88D"/>
                    <w:lang w:val="en-US"/>
                  </w:rPr>
                  <w:t>exitFullscreen</w:t>
                </w:r>
                <w:proofErr w:type="spellEnd"/>
                <w:r w:rsidRPr="00CD4BCD">
                  <w:rPr>
                    <w:rFonts w:ascii="Consolas" w:hAnsi="Consolas"/>
                    <w:color w:val="C3E88D"/>
                    <w:lang w:val="en-US"/>
                  </w:rPr>
                  <w:t>'</w:t>
                </w:r>
                <w:r w:rsidRPr="00CD4BCD">
                  <w:rPr>
                    <w:rFonts w:ascii="Consolas" w:hAnsi="Consolas"/>
                    <w:color w:val="89DDFF"/>
                    <w:lang w:val="en-US"/>
                  </w:rPr>
                  <w:t>);</w:t>
                </w:r>
                <w:r w:rsidRPr="00CD4BCD">
                  <w:rPr>
                    <w:rFonts w:ascii="Consolas" w:hAnsi="Consolas"/>
                    <w:color w:val="89DDFF"/>
                    <w:lang w:val="en-US"/>
                  </w:rPr>
                  <w:br/>
                  <w:t>});</w:t>
                </w:r>
              </w:p>
            </w:tc>
          </w:tr>
        </w:tbl>
        <w:p w14:paraId="526A94DF" w14:textId="77777777" w:rsidR="00CD4BCD" w:rsidRPr="00CD4BCD" w:rsidRDefault="00CD4BCD" w:rsidP="00CD4BCD">
          <w:pPr>
            <w:pStyle w:val="Paragraphedeliste"/>
            <w:rPr>
              <w:lang w:val="en-US" w:eastAsia="fr-FR"/>
            </w:rPr>
          </w:pPr>
        </w:p>
        <w:p w14:paraId="2B6B055F" w14:textId="30F02CFA" w:rsidR="00CD4BCD" w:rsidRDefault="00BD30ED" w:rsidP="00CD4BCD">
          <w:pPr>
            <w:pStyle w:val="Paragraphedeliste"/>
            <w:numPr>
              <w:ilvl w:val="0"/>
              <w:numId w:val="36"/>
            </w:numPr>
            <w:rPr>
              <w:lang w:eastAsia="fr-FR"/>
            </w:rPr>
          </w:pPr>
          <w:r w:rsidRPr="00D87E40">
            <w:rPr>
              <w:lang w:eastAsia="fr-FR"/>
            </w:rPr>
            <w:t>Import de librairie externes (</w:t>
          </w:r>
          <w:proofErr w:type="spellStart"/>
          <w:r w:rsidRPr="00D87E40">
            <w:rPr>
              <w:lang w:eastAsia="fr-FR"/>
            </w:rPr>
            <w:t>OSMGeocoder</w:t>
          </w:r>
          <w:proofErr w:type="spellEnd"/>
          <w:r w:rsidRPr="00D87E40">
            <w:rPr>
              <w:lang w:eastAsia="fr-FR"/>
            </w:rPr>
            <w:t>)</w:t>
          </w:r>
        </w:p>
        <w:p w14:paraId="08FA3DAD" w14:textId="72CD4100" w:rsidR="003C7903" w:rsidRPr="00D87E40" w:rsidRDefault="003C7903" w:rsidP="003C7903">
          <w:pPr>
            <w:pStyle w:val="Paragraphedeliste"/>
            <w:rPr>
              <w:lang w:eastAsia="fr-FR"/>
            </w:rPr>
          </w:pPr>
          <w:hyperlink r:id="rId14" w:history="1">
            <w:r>
              <w:rPr>
                <w:rStyle w:val="Lienhypertexte"/>
              </w:rPr>
              <w:t>https://github.com/k4r573n/leaflet-control-osm-geocoder</w:t>
            </w:r>
          </w:hyperlink>
        </w:p>
        <w:p w14:paraId="18BD4D19" w14:textId="4E2EA4F4" w:rsidR="00BD30ED" w:rsidRDefault="00BD30ED" w:rsidP="00930E64">
          <w:pPr>
            <w:pStyle w:val="Paragraphedeliste"/>
            <w:numPr>
              <w:ilvl w:val="0"/>
              <w:numId w:val="36"/>
            </w:numPr>
            <w:rPr>
              <w:lang w:eastAsia="fr-FR"/>
            </w:rPr>
          </w:pPr>
          <w:r w:rsidRPr="00D87E40">
            <w:rPr>
              <w:lang w:eastAsia="fr-FR"/>
            </w:rPr>
            <w:t xml:space="preserve">Un peu de </w:t>
          </w:r>
          <w:proofErr w:type="spellStart"/>
          <w:r w:rsidRPr="00D87E40">
            <w:rPr>
              <w:lang w:eastAsia="fr-FR"/>
            </w:rPr>
            <w:t>css</w:t>
          </w:r>
          <w:proofErr w:type="spellEnd"/>
          <w:r w:rsidRPr="00D87E40">
            <w:rPr>
              <w:lang w:eastAsia="fr-FR"/>
            </w:rPr>
            <w:t>.</w:t>
          </w:r>
        </w:p>
        <w:tbl>
          <w:tblPr>
            <w:tblStyle w:val="Grilledutableau"/>
            <w:tblW w:w="0" w:type="auto"/>
            <w:tblInd w:w="720" w:type="dxa"/>
            <w:tblLook w:val="04A0" w:firstRow="1" w:lastRow="0" w:firstColumn="1" w:lastColumn="0" w:noHBand="0" w:noVBand="1"/>
          </w:tblPr>
          <w:tblGrid>
            <w:gridCol w:w="8342"/>
          </w:tblGrid>
          <w:tr w:rsidR="00CD4BCD" w14:paraId="2BFDB552" w14:textId="77777777" w:rsidTr="00CD4BCD">
            <w:tc>
              <w:tcPr>
                <w:tcW w:w="9062" w:type="dxa"/>
              </w:tcPr>
              <w:p w14:paraId="6DB74C79" w14:textId="7131878C" w:rsidR="00CD4BCD" w:rsidRPr="00CD4BCD" w:rsidRDefault="00CD4BCD" w:rsidP="00CD4BCD">
                <w:pPr>
                  <w:pStyle w:val="PrformatHTML"/>
                  <w:shd w:val="clear" w:color="auto" w:fill="263238"/>
                  <w:rPr>
                    <w:rFonts w:ascii="Consolas" w:hAnsi="Consolas"/>
                    <w:color w:val="C3CEE3"/>
                  </w:rPr>
                </w:pPr>
                <w:r>
                  <w:rPr>
                    <w:rFonts w:ascii="Consolas" w:hAnsi="Consolas"/>
                    <w:color w:val="89DDFF"/>
                  </w:rPr>
                  <w:t>.</w:t>
                </w:r>
                <w:r>
                  <w:rPr>
                    <w:rFonts w:ascii="Consolas" w:hAnsi="Consolas"/>
                    <w:i/>
                    <w:iCs/>
                    <w:color w:val="FFCB6B"/>
                  </w:rPr>
                  <w:t xml:space="preserve">info </w:t>
                </w:r>
                <w:r>
                  <w:rPr>
                    <w:rFonts w:ascii="Consolas" w:hAnsi="Consolas"/>
                    <w:color w:val="89DDFF"/>
                  </w:rPr>
                  <w:t>{</w:t>
                </w:r>
                <w:r>
                  <w:rPr>
                    <w:rFonts w:ascii="Consolas" w:hAnsi="Consolas"/>
                    <w:color w:val="89DDFF"/>
                  </w:rPr>
                  <w:br/>
                  <w:t xml:space="preserve">    </w:t>
                </w:r>
                <w:proofErr w:type="spellStart"/>
                <w:r>
                  <w:rPr>
                    <w:rFonts w:ascii="Consolas" w:hAnsi="Consolas"/>
                    <w:color w:val="B2CCD6"/>
                  </w:rPr>
                  <w:t>padding</w:t>
                </w:r>
                <w:proofErr w:type="spellEnd"/>
                <w:r>
                  <w:rPr>
                    <w:rFonts w:ascii="Consolas" w:hAnsi="Consolas"/>
                    <w:color w:val="C3CEE3"/>
                  </w:rPr>
                  <w:t xml:space="preserve">: </w:t>
                </w:r>
                <w:r>
                  <w:rPr>
                    <w:rFonts w:ascii="Consolas" w:hAnsi="Consolas"/>
                    <w:color w:val="F78C6C"/>
                  </w:rPr>
                  <w:t>6px 8px</w:t>
                </w:r>
                <w:r>
                  <w:rPr>
                    <w:rFonts w:ascii="Consolas" w:hAnsi="Consolas"/>
                    <w:color w:val="89DDFF"/>
                  </w:rPr>
                  <w:t>;</w:t>
                </w:r>
                <w:r>
                  <w:rPr>
                    <w:rFonts w:ascii="Consolas" w:hAnsi="Consolas"/>
                    <w:color w:val="89DDFF"/>
                  </w:rPr>
                  <w:br/>
                  <w:t xml:space="preserve">    </w:t>
                </w:r>
                <w:r>
                  <w:rPr>
                    <w:rFonts w:ascii="Consolas" w:hAnsi="Consolas"/>
                    <w:color w:val="B2CCD6"/>
                  </w:rPr>
                  <w:t>font</w:t>
                </w:r>
                <w:r>
                  <w:rPr>
                    <w:rFonts w:ascii="Consolas" w:hAnsi="Consolas"/>
                    <w:color w:val="C3CEE3"/>
                  </w:rPr>
                  <w:t xml:space="preserve">: </w:t>
                </w:r>
                <w:r>
                  <w:rPr>
                    <w:rFonts w:ascii="Consolas" w:hAnsi="Consolas"/>
                    <w:color w:val="F78C6C"/>
                  </w:rPr>
                  <w:t>14px</w:t>
                </w:r>
                <w:r>
                  <w:rPr>
                    <w:rFonts w:ascii="Consolas" w:hAnsi="Consolas"/>
                    <w:color w:val="89DDFF"/>
                  </w:rPr>
                  <w:t>/</w:t>
                </w:r>
                <w:r>
                  <w:rPr>
                    <w:rFonts w:ascii="Consolas" w:hAnsi="Consolas"/>
                    <w:color w:val="F78C6C"/>
                  </w:rPr>
                  <w:t xml:space="preserve">16px </w:t>
                </w:r>
                <w:r>
                  <w:rPr>
                    <w:rFonts w:ascii="Consolas" w:hAnsi="Consolas"/>
                    <w:color w:val="FFCB6B"/>
                  </w:rPr>
                  <w:t>Arial</w:t>
                </w:r>
                <w:r>
                  <w:rPr>
                    <w:rFonts w:ascii="Consolas" w:hAnsi="Consolas"/>
                    <w:color w:val="89DDFF"/>
                  </w:rPr>
                  <w:t xml:space="preserve">, </w:t>
                </w:r>
                <w:proofErr w:type="spellStart"/>
                <w:r>
                  <w:rPr>
                    <w:rFonts w:ascii="Consolas" w:hAnsi="Consolas"/>
                    <w:color w:val="FFCB6B"/>
                  </w:rPr>
                  <w:t>Helvetica</w:t>
                </w:r>
                <w:proofErr w:type="spellEnd"/>
                <w:r>
                  <w:rPr>
                    <w:rFonts w:ascii="Consolas" w:hAnsi="Consolas"/>
                    <w:color w:val="89DDFF"/>
                  </w:rPr>
                  <w:t xml:space="preserve">, </w:t>
                </w:r>
                <w:proofErr w:type="spellStart"/>
                <w:r>
                  <w:rPr>
                    <w:rFonts w:ascii="Consolas" w:hAnsi="Consolas"/>
                    <w:color w:val="FFCB6B"/>
                  </w:rPr>
                  <w:t>sans</w:t>
                </w:r>
                <w:r>
                  <w:rPr>
                    <w:rFonts w:ascii="Consolas" w:hAnsi="Consolas"/>
                    <w:color w:val="FFCB6B"/>
                  </w:rPr>
                  <w:softHyphen/>
                  <w:t>serif</w:t>
                </w:r>
                <w:proofErr w:type="spellEnd"/>
                <w:r>
                  <w:rPr>
                    <w:rFonts w:ascii="Consolas" w:hAnsi="Consolas"/>
                    <w:color w:val="89DDFF"/>
                  </w:rPr>
                  <w:t>;</w:t>
                </w:r>
                <w:r>
                  <w:rPr>
                    <w:rFonts w:ascii="Consolas" w:hAnsi="Consolas"/>
                    <w:color w:val="89DDFF"/>
                  </w:rPr>
                  <w:br/>
                  <w:t xml:space="preserve">    </w:t>
                </w:r>
                <w:r>
                  <w:rPr>
                    <w:rFonts w:ascii="Consolas" w:hAnsi="Consolas"/>
                    <w:color w:val="B2CCD6"/>
                  </w:rPr>
                  <w:t>background</w:t>
                </w:r>
                <w:r>
                  <w:rPr>
                    <w:rFonts w:ascii="Consolas" w:hAnsi="Consolas"/>
                    <w:color w:val="C3CEE3"/>
                  </w:rPr>
                  <w:t xml:space="preserve">: </w:t>
                </w:r>
                <w:r>
                  <w:rPr>
                    <w:rFonts w:ascii="Consolas" w:hAnsi="Consolas"/>
                    <w:color w:val="808080"/>
                  </w:rPr>
                  <w:t>white</w:t>
                </w:r>
                <w:r>
                  <w:rPr>
                    <w:rFonts w:ascii="Consolas" w:hAnsi="Consolas"/>
                    <w:color w:val="89DDFF"/>
                  </w:rPr>
                  <w:t>;</w:t>
                </w:r>
                <w:r>
                  <w:rPr>
                    <w:rFonts w:ascii="Consolas" w:hAnsi="Consolas"/>
                    <w:color w:val="89DDFF"/>
                  </w:rPr>
                  <w:br/>
                  <w:t xml:space="preserve">    </w:t>
                </w:r>
                <w:r>
                  <w:rPr>
                    <w:rFonts w:ascii="Consolas" w:hAnsi="Consolas"/>
                    <w:color w:val="B2CCD6"/>
                  </w:rPr>
                  <w:t>background</w:t>
                </w:r>
                <w:r>
                  <w:rPr>
                    <w:rFonts w:ascii="Consolas" w:hAnsi="Consolas"/>
                    <w:color w:val="C3CEE3"/>
                  </w:rPr>
                  <w:t xml:space="preserve">: </w:t>
                </w:r>
                <w:proofErr w:type="spellStart"/>
                <w:r>
                  <w:rPr>
                    <w:rFonts w:ascii="Consolas" w:hAnsi="Consolas"/>
                    <w:color w:val="808080"/>
                  </w:rPr>
                  <w:t>rgba</w:t>
                </w:r>
                <w:proofErr w:type="spellEnd"/>
                <w:r>
                  <w:rPr>
                    <w:rFonts w:ascii="Consolas" w:hAnsi="Consolas"/>
                    <w:color w:val="808080"/>
                  </w:rPr>
                  <w:t>(255,255,255,0.8)</w:t>
                </w:r>
                <w:r>
                  <w:rPr>
                    <w:rFonts w:ascii="Consolas" w:hAnsi="Consolas"/>
                    <w:color w:val="89DDFF"/>
                  </w:rPr>
                  <w:t>;</w:t>
                </w:r>
                <w:r>
                  <w:rPr>
                    <w:rFonts w:ascii="Consolas" w:hAnsi="Consolas"/>
                    <w:color w:val="89DDFF"/>
                  </w:rPr>
                  <w:br/>
                  <w:t xml:space="preserve">    </w:t>
                </w:r>
                <w:proofErr w:type="spellStart"/>
                <w:r>
                  <w:rPr>
                    <w:rFonts w:ascii="Consolas" w:hAnsi="Consolas"/>
                    <w:color w:val="B2CCD6"/>
                  </w:rPr>
                  <w:t>box</w:t>
                </w:r>
                <w:r>
                  <w:rPr>
                    <w:rFonts w:ascii="Consolas" w:hAnsi="Consolas"/>
                    <w:color w:val="B2CCD6"/>
                  </w:rPr>
                  <w:softHyphen/>
                  <w:t>shadow</w:t>
                </w:r>
                <w:proofErr w:type="spellEnd"/>
                <w:r>
                  <w:rPr>
                    <w:rFonts w:ascii="Consolas" w:hAnsi="Consolas"/>
                    <w:color w:val="C3CEE3"/>
                  </w:rPr>
                  <w:t xml:space="preserve">: </w:t>
                </w:r>
                <w:r>
                  <w:rPr>
                    <w:rFonts w:ascii="Consolas" w:hAnsi="Consolas"/>
                    <w:color w:val="F78C6C"/>
                  </w:rPr>
                  <w:t xml:space="preserve">0 0 15px </w:t>
                </w:r>
                <w:proofErr w:type="spellStart"/>
                <w:r>
                  <w:rPr>
                    <w:rFonts w:ascii="Consolas" w:hAnsi="Consolas"/>
                    <w:color w:val="808080"/>
                  </w:rPr>
                  <w:t>rgba</w:t>
                </w:r>
                <w:proofErr w:type="spellEnd"/>
                <w:r>
                  <w:rPr>
                    <w:rFonts w:ascii="Consolas" w:hAnsi="Consolas"/>
                    <w:color w:val="808080"/>
                  </w:rPr>
                  <w:t>(0,0,0,0.2)</w:t>
                </w:r>
                <w:r>
                  <w:rPr>
                    <w:rFonts w:ascii="Consolas" w:hAnsi="Consolas"/>
                    <w:color w:val="89DDFF"/>
                  </w:rPr>
                  <w:t>;</w:t>
                </w:r>
                <w:r>
                  <w:rPr>
                    <w:rFonts w:ascii="Consolas" w:hAnsi="Consolas"/>
                    <w:color w:val="89DDFF"/>
                  </w:rPr>
                  <w:br/>
                  <w:t xml:space="preserve">    </w:t>
                </w:r>
                <w:proofErr w:type="spellStart"/>
                <w:r>
                  <w:rPr>
                    <w:rFonts w:ascii="Consolas" w:hAnsi="Consolas"/>
                    <w:color w:val="B2CCD6"/>
                  </w:rPr>
                  <w:t>border</w:t>
                </w:r>
                <w:r>
                  <w:rPr>
                    <w:rFonts w:ascii="Consolas" w:hAnsi="Consolas"/>
                    <w:color w:val="B2CCD6"/>
                  </w:rPr>
                  <w:softHyphen/>
                  <w:t>radius</w:t>
                </w:r>
                <w:proofErr w:type="spellEnd"/>
                <w:r>
                  <w:rPr>
                    <w:rFonts w:ascii="Consolas" w:hAnsi="Consolas"/>
                    <w:color w:val="C3CEE3"/>
                  </w:rPr>
                  <w:t xml:space="preserve">: </w:t>
                </w:r>
                <w:r>
                  <w:rPr>
                    <w:rFonts w:ascii="Consolas" w:hAnsi="Consolas"/>
                    <w:color w:val="F78C6C"/>
                  </w:rPr>
                  <w:t>5px</w:t>
                </w:r>
                <w:r>
                  <w:rPr>
                    <w:rFonts w:ascii="Consolas" w:hAnsi="Consolas"/>
                    <w:color w:val="89DDFF"/>
                  </w:rPr>
                  <w:t>;</w:t>
                </w:r>
                <w:r>
                  <w:rPr>
                    <w:rFonts w:ascii="Consolas" w:hAnsi="Consolas"/>
                    <w:color w:val="89DDFF"/>
                  </w:rPr>
                  <w:br/>
                  <w:t>}</w:t>
                </w:r>
                <w:r>
                  <w:rPr>
                    <w:rFonts w:ascii="Consolas" w:hAnsi="Consolas"/>
                    <w:color w:val="89DDFF"/>
                  </w:rPr>
                  <w:br/>
                  <w:t>.</w:t>
                </w:r>
                <w:r>
                  <w:rPr>
                    <w:rFonts w:ascii="Consolas" w:hAnsi="Consolas"/>
                    <w:i/>
                    <w:iCs/>
                    <w:color w:val="FFCB6B"/>
                  </w:rPr>
                  <w:t xml:space="preserve">info </w:t>
                </w:r>
                <w:r>
                  <w:rPr>
                    <w:rFonts w:ascii="Consolas" w:hAnsi="Consolas"/>
                    <w:color w:val="F07178"/>
                  </w:rPr>
                  <w:t xml:space="preserve">h2 </w:t>
                </w:r>
                <w:r>
                  <w:rPr>
                    <w:rFonts w:ascii="Consolas" w:hAnsi="Consolas"/>
                    <w:color w:val="89DDFF"/>
                  </w:rPr>
                  <w:t>{</w:t>
                </w:r>
                <w:r>
                  <w:rPr>
                    <w:rFonts w:ascii="Consolas" w:hAnsi="Consolas"/>
                    <w:color w:val="89DDFF"/>
                  </w:rPr>
                  <w:br/>
                  <w:t xml:space="preserve">    </w:t>
                </w:r>
                <w:proofErr w:type="spellStart"/>
                <w:r>
                  <w:rPr>
                    <w:rFonts w:ascii="Consolas" w:hAnsi="Consolas"/>
                    <w:color w:val="B2CCD6"/>
                  </w:rPr>
                  <w:t>margin</w:t>
                </w:r>
                <w:proofErr w:type="spellEnd"/>
                <w:r>
                  <w:rPr>
                    <w:rFonts w:ascii="Consolas" w:hAnsi="Consolas"/>
                    <w:color w:val="C3CEE3"/>
                  </w:rPr>
                  <w:t xml:space="preserve">: </w:t>
                </w:r>
                <w:r>
                  <w:rPr>
                    <w:rFonts w:ascii="Consolas" w:hAnsi="Consolas"/>
                    <w:color w:val="F78C6C"/>
                  </w:rPr>
                  <w:t>0 0 5px</w:t>
                </w:r>
                <w:r>
                  <w:rPr>
                    <w:rFonts w:ascii="Consolas" w:hAnsi="Consolas"/>
                    <w:color w:val="89DDFF"/>
                  </w:rPr>
                  <w:t>;</w:t>
                </w:r>
                <w:r>
                  <w:rPr>
                    <w:rFonts w:ascii="Consolas" w:hAnsi="Consolas"/>
                    <w:color w:val="89DDFF"/>
                  </w:rPr>
                  <w:br/>
                  <w:t xml:space="preserve">    </w:t>
                </w:r>
                <w:proofErr w:type="spellStart"/>
                <w:r>
                  <w:rPr>
                    <w:rFonts w:ascii="Consolas" w:hAnsi="Consolas"/>
                    <w:color w:val="B2CCD6"/>
                  </w:rPr>
                  <w:t>color</w:t>
                </w:r>
                <w:proofErr w:type="spellEnd"/>
                <w:r>
                  <w:rPr>
                    <w:rFonts w:ascii="Consolas" w:hAnsi="Consolas"/>
                    <w:color w:val="C3CEE3"/>
                  </w:rPr>
                  <w:t xml:space="preserve">: </w:t>
                </w:r>
                <w:r>
                  <w:rPr>
                    <w:rFonts w:ascii="Consolas" w:hAnsi="Consolas"/>
                    <w:color w:val="808080"/>
                  </w:rPr>
                  <w:t>#777</w:t>
                </w:r>
                <w:r>
                  <w:rPr>
                    <w:rFonts w:ascii="Consolas" w:hAnsi="Consolas"/>
                    <w:color w:val="89DDFF"/>
                  </w:rPr>
                  <w:t>;</w:t>
                </w:r>
                <w:r>
                  <w:rPr>
                    <w:rFonts w:ascii="Consolas" w:hAnsi="Consolas"/>
                    <w:color w:val="89DDFF"/>
                  </w:rPr>
                  <w:br/>
                  <w:t>}</w:t>
                </w:r>
              </w:p>
            </w:tc>
          </w:tr>
        </w:tbl>
        <w:p w14:paraId="6E7B073E" w14:textId="73C7C8EC" w:rsidR="00CD4BCD" w:rsidRDefault="00CD4BCD" w:rsidP="00CD4BCD">
          <w:pPr>
            <w:pStyle w:val="Paragraphedeliste"/>
            <w:rPr>
              <w:lang w:eastAsia="fr-FR"/>
            </w:rPr>
          </w:pPr>
        </w:p>
        <w:p w14:paraId="527405C9" w14:textId="480EDA31" w:rsidR="00CD4BCD" w:rsidRDefault="00CD4BCD" w:rsidP="00CD4BCD">
          <w:pPr>
            <w:pStyle w:val="Paragraphedeliste"/>
            <w:rPr>
              <w:lang w:eastAsia="fr-FR"/>
            </w:rPr>
          </w:pPr>
        </w:p>
        <w:p w14:paraId="7CD57266" w14:textId="2392A2C6" w:rsidR="00CD4BCD" w:rsidRDefault="00CD4BCD" w:rsidP="00CD4BCD">
          <w:pPr>
            <w:pStyle w:val="Paragraphedeliste"/>
            <w:rPr>
              <w:lang w:eastAsia="fr-FR"/>
            </w:rPr>
          </w:pPr>
        </w:p>
        <w:p w14:paraId="4B7B592D" w14:textId="5618E59E" w:rsidR="00CD4BCD" w:rsidRDefault="00CD4BCD" w:rsidP="00CD4BCD">
          <w:pPr>
            <w:pStyle w:val="Paragraphedeliste"/>
            <w:rPr>
              <w:lang w:eastAsia="fr-FR"/>
            </w:rPr>
          </w:pPr>
        </w:p>
        <w:p w14:paraId="228B0CE5" w14:textId="4B7A6670" w:rsidR="00CD4BCD" w:rsidRDefault="00CD4BCD" w:rsidP="003C7903">
          <w:pPr>
            <w:rPr>
              <w:lang w:eastAsia="fr-FR"/>
            </w:rPr>
          </w:pPr>
        </w:p>
        <w:p w14:paraId="31B8A7D6" w14:textId="77777777" w:rsidR="00CD4BCD" w:rsidRDefault="00CD4BCD" w:rsidP="00CD4BCD">
          <w:pPr>
            <w:pStyle w:val="Paragraphedeliste"/>
            <w:rPr>
              <w:lang w:eastAsia="fr-FR"/>
            </w:rPr>
          </w:pPr>
        </w:p>
        <w:p w14:paraId="071F81D7" w14:textId="3DD7E97F" w:rsidR="00210FAB" w:rsidRDefault="00013862" w:rsidP="001E0CAF">
          <w:pPr>
            <w:pStyle w:val="Paragraphedeliste"/>
            <w:numPr>
              <w:ilvl w:val="0"/>
              <w:numId w:val="36"/>
            </w:numPr>
            <w:rPr>
              <w:lang w:val="en-US" w:eastAsia="fr-FR"/>
            </w:rPr>
          </w:pPr>
          <w:r w:rsidRPr="00CD4BCD">
            <w:rPr>
              <w:lang w:val="en-US" w:eastAsia="fr-FR"/>
            </w:rPr>
            <w:lastRenderedPageBreak/>
            <w:t>Navigation sur Google Earth</w:t>
          </w:r>
          <w:r w:rsidR="00CD4BCD" w:rsidRPr="00CD4BCD">
            <w:rPr>
              <w:lang w:val="en-US" w:eastAsia="fr-FR"/>
            </w:rPr>
            <w:t xml:space="preserve"> P</w:t>
          </w:r>
          <w:r w:rsidR="00CD4BCD">
            <w:rPr>
              <w:lang w:val="en-US" w:eastAsia="fr-FR"/>
            </w:rPr>
            <w:t>ro</w:t>
          </w:r>
        </w:p>
        <w:p w14:paraId="171159C6" w14:textId="6B518F18" w:rsidR="00CD4BCD" w:rsidRDefault="00CD4BCD" w:rsidP="003C7903">
          <w:pPr>
            <w:pStyle w:val="Paragraphedeliste"/>
            <w:rPr>
              <w:lang w:val="en-US" w:eastAsia="fr-FR"/>
            </w:rPr>
          </w:pPr>
          <w:r w:rsidRPr="00CD4BCD">
            <w:drawing>
              <wp:inline distT="0" distB="0" distL="0" distR="0" wp14:anchorId="75282AE1" wp14:editId="08F8611E">
                <wp:extent cx="4625224" cy="2794406"/>
                <wp:effectExtent l="0" t="0" r="4445" b="6350"/>
                <wp:docPr id="22" name="Image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29257" cy="27968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2EB72F9" w14:textId="77777777" w:rsidR="003C7903" w:rsidRPr="003C7903" w:rsidRDefault="003C7903" w:rsidP="003C7903">
          <w:pPr>
            <w:pStyle w:val="Paragraphedeliste"/>
            <w:rPr>
              <w:lang w:val="en-US" w:eastAsia="fr-FR"/>
            </w:rPr>
          </w:pPr>
        </w:p>
        <w:p w14:paraId="1C13AA2A" w14:textId="23418028" w:rsidR="00013862" w:rsidRPr="000A6E00" w:rsidRDefault="00BD30ED" w:rsidP="00BD30ED">
          <w:pPr>
            <w:rPr>
              <w:b/>
              <w:bCs/>
              <w:sz w:val="28"/>
              <w:szCs w:val="28"/>
              <w:lang w:eastAsia="fr-FR"/>
            </w:rPr>
          </w:pPr>
          <w:r w:rsidRPr="000A6E00">
            <w:rPr>
              <w:b/>
              <w:bCs/>
              <w:sz w:val="28"/>
              <w:szCs w:val="28"/>
              <w:lang w:eastAsia="fr-FR"/>
            </w:rPr>
            <w:t xml:space="preserve">Ce qui </w:t>
          </w:r>
          <w:r w:rsidRPr="00343939">
            <w:rPr>
              <w:b/>
              <w:bCs/>
              <w:color w:val="00B050"/>
              <w:sz w:val="28"/>
              <w:szCs w:val="28"/>
              <w:lang w:eastAsia="fr-FR"/>
            </w:rPr>
            <w:t>fonctionne</w:t>
          </w:r>
          <w:r w:rsidRPr="000A6E00">
            <w:rPr>
              <w:b/>
              <w:bCs/>
              <w:sz w:val="28"/>
              <w:szCs w:val="28"/>
              <w:lang w:eastAsia="fr-FR"/>
            </w:rPr>
            <w:t xml:space="preserve"> </w:t>
          </w:r>
          <w:r>
            <w:rPr>
              <w:b/>
              <w:bCs/>
              <w:sz w:val="28"/>
              <w:szCs w:val="28"/>
              <w:lang w:eastAsia="fr-FR"/>
            </w:rPr>
            <w:t>dans l’application</w:t>
          </w:r>
        </w:p>
        <w:p w14:paraId="7DFF47BD" w14:textId="5BA82DD6" w:rsidR="003D7890" w:rsidRPr="003D7890" w:rsidRDefault="002B0C22" w:rsidP="003D7890">
          <w:pPr>
            <w:pStyle w:val="Paragraphedeliste"/>
            <w:numPr>
              <w:ilvl w:val="0"/>
              <w:numId w:val="36"/>
            </w:numPr>
            <w:rPr>
              <w:i/>
              <w:iCs/>
              <w:lang w:eastAsia="fr-FR"/>
            </w:rPr>
          </w:pPr>
          <w:r>
            <w:rPr>
              <w:i/>
              <w:iCs/>
              <w:lang w:eastAsia="fr-FR"/>
            </w:rPr>
            <w:t>Affichage</w:t>
          </w:r>
          <w:r w:rsidR="003C7903">
            <w:rPr>
              <w:i/>
              <w:iCs/>
              <w:lang w:eastAsia="fr-FR"/>
            </w:rPr>
            <w:t xml:space="preserve"> global de la carte et de l’option de zoom</w:t>
          </w:r>
        </w:p>
        <w:p w14:paraId="2D3F20BA" w14:textId="0DA679A0" w:rsidR="00013862" w:rsidRDefault="00CD4BCD" w:rsidP="00050E4F">
          <w:pPr>
            <w:pStyle w:val="Paragraphedeliste"/>
            <w:numPr>
              <w:ilvl w:val="0"/>
              <w:numId w:val="36"/>
            </w:numPr>
            <w:rPr>
              <w:i/>
              <w:iCs/>
              <w:lang w:eastAsia="fr-FR"/>
            </w:rPr>
          </w:pPr>
          <w:r>
            <w:rPr>
              <w:i/>
              <w:iCs/>
              <w:lang w:eastAsia="fr-FR"/>
            </w:rPr>
            <w:t xml:space="preserve">Affichage des lignes RER à l’aide de chaînes </w:t>
          </w:r>
          <w:proofErr w:type="spellStart"/>
          <w:r>
            <w:rPr>
              <w:i/>
              <w:iCs/>
              <w:lang w:eastAsia="fr-FR"/>
            </w:rPr>
            <w:t>geojson</w:t>
          </w:r>
          <w:proofErr w:type="spellEnd"/>
          <w:r>
            <w:rPr>
              <w:i/>
              <w:iCs/>
              <w:lang w:eastAsia="fr-FR"/>
            </w:rPr>
            <w:t xml:space="preserve"> placées dans des fichiers </w:t>
          </w:r>
          <w:proofErr w:type="spellStart"/>
          <w:r>
            <w:rPr>
              <w:i/>
              <w:iCs/>
              <w:lang w:eastAsia="fr-FR"/>
            </w:rPr>
            <w:t>js</w:t>
          </w:r>
          <w:proofErr w:type="spellEnd"/>
          <w:r>
            <w:rPr>
              <w:i/>
              <w:iCs/>
              <w:lang w:eastAsia="fr-FR"/>
            </w:rPr>
            <w:t> :</w:t>
          </w:r>
        </w:p>
        <w:p w14:paraId="22E14D14" w14:textId="10C39445" w:rsidR="00CD4BCD" w:rsidRDefault="00CD4BCD" w:rsidP="00CD4BCD">
          <w:pPr>
            <w:pStyle w:val="Paragraphedeliste"/>
            <w:rPr>
              <w:i/>
              <w:iCs/>
              <w:lang w:eastAsia="fr-FR"/>
            </w:rPr>
          </w:pPr>
          <w:r w:rsidRPr="00CD4BCD">
            <w:drawing>
              <wp:inline distT="0" distB="0" distL="0" distR="0" wp14:anchorId="2D3D1105" wp14:editId="6E7E4E5A">
                <wp:extent cx="4988967" cy="2721605"/>
                <wp:effectExtent l="0" t="0" r="2540" b="3175"/>
                <wp:docPr id="20" name="Imag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00472" cy="27278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C7574C8" w14:textId="7CD61F27" w:rsidR="00CD4BCD" w:rsidRPr="002B0C22" w:rsidRDefault="00CD4BCD" w:rsidP="002B0C22">
          <w:pPr>
            <w:pStyle w:val="Paragraphedeliste"/>
            <w:rPr>
              <w:i/>
              <w:iCs/>
              <w:lang w:eastAsia="fr-FR"/>
            </w:rPr>
          </w:pPr>
          <w:r w:rsidRPr="00CD4BCD">
            <w:lastRenderedPageBreak/>
            <w:drawing>
              <wp:inline distT="0" distB="0" distL="0" distR="0" wp14:anchorId="2B43158E" wp14:editId="454ED89D">
                <wp:extent cx="5661965" cy="3953764"/>
                <wp:effectExtent l="0" t="0" r="0" b="8890"/>
                <wp:docPr id="21" name="Imag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78059" cy="39650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FE435BE" w14:textId="77777777" w:rsidR="00CD4BCD" w:rsidRDefault="00CD4BCD" w:rsidP="00CD4BCD">
          <w:pPr>
            <w:pStyle w:val="Paragraphedeliste"/>
            <w:rPr>
              <w:i/>
              <w:iCs/>
              <w:lang w:eastAsia="fr-FR"/>
            </w:rPr>
          </w:pPr>
        </w:p>
        <w:p w14:paraId="5A302791" w14:textId="14D9260B" w:rsidR="003D7890" w:rsidRDefault="003D7890" w:rsidP="00050E4F">
          <w:pPr>
            <w:pStyle w:val="Paragraphedeliste"/>
            <w:numPr>
              <w:ilvl w:val="0"/>
              <w:numId w:val="36"/>
            </w:numPr>
            <w:rPr>
              <w:i/>
              <w:iCs/>
              <w:lang w:eastAsia="fr-FR"/>
            </w:rPr>
          </w:pPr>
          <w:r>
            <w:rPr>
              <w:i/>
              <w:iCs/>
              <w:lang w:eastAsia="fr-FR"/>
            </w:rPr>
            <w:t xml:space="preserve">Affichage des stations </w:t>
          </w:r>
          <w:proofErr w:type="spellStart"/>
          <w:r>
            <w:rPr>
              <w:i/>
              <w:iCs/>
              <w:lang w:eastAsia="fr-FR"/>
            </w:rPr>
            <w:t>autolib</w:t>
          </w:r>
          <w:proofErr w:type="spellEnd"/>
          <w:r>
            <w:rPr>
              <w:i/>
              <w:iCs/>
              <w:lang w:eastAsia="fr-FR"/>
            </w:rPr>
            <w:t>.</w:t>
          </w:r>
        </w:p>
        <w:p w14:paraId="7E64B112" w14:textId="5DF34F25" w:rsidR="00D87E40" w:rsidRPr="0003614B" w:rsidRDefault="00050E4F" w:rsidP="00050E4F">
          <w:pPr>
            <w:pStyle w:val="Paragraphedeliste"/>
            <w:numPr>
              <w:ilvl w:val="0"/>
              <w:numId w:val="36"/>
            </w:numPr>
            <w:rPr>
              <w:i/>
              <w:iCs/>
              <w:lang w:eastAsia="fr-FR"/>
            </w:rPr>
          </w:pPr>
          <w:r w:rsidRPr="0003614B">
            <w:rPr>
              <w:i/>
              <w:iCs/>
              <w:lang w:eastAsia="fr-FR"/>
            </w:rPr>
            <w:t xml:space="preserve">Affichage en mode plein écran à l’aide des fichiers </w:t>
          </w:r>
          <w:proofErr w:type="spellStart"/>
          <w:r w:rsidRPr="0003614B">
            <w:rPr>
              <w:i/>
              <w:iCs/>
              <w:lang w:eastAsia="fr-FR"/>
            </w:rPr>
            <w:t>css</w:t>
          </w:r>
          <w:proofErr w:type="spellEnd"/>
          <w:r w:rsidRPr="0003614B">
            <w:rPr>
              <w:i/>
              <w:iCs/>
              <w:lang w:eastAsia="fr-FR"/>
            </w:rPr>
            <w:t>/</w:t>
          </w:r>
          <w:proofErr w:type="spellStart"/>
          <w:r w:rsidRPr="0003614B">
            <w:rPr>
              <w:i/>
              <w:iCs/>
              <w:lang w:eastAsia="fr-FR"/>
            </w:rPr>
            <w:t>js</w:t>
          </w:r>
          <w:proofErr w:type="spellEnd"/>
          <w:r w:rsidRPr="0003614B">
            <w:rPr>
              <w:i/>
              <w:iCs/>
              <w:lang w:eastAsia="fr-FR"/>
            </w:rPr>
            <w:t xml:space="preserve"> </w:t>
          </w:r>
          <w:proofErr w:type="spellStart"/>
          <w:r w:rsidRPr="0003614B">
            <w:rPr>
              <w:i/>
              <w:iCs/>
              <w:lang w:eastAsia="fr-FR"/>
            </w:rPr>
            <w:t>Leaflet.fullscreen</w:t>
          </w:r>
          <w:proofErr w:type="spellEnd"/>
        </w:p>
        <w:p w14:paraId="00405FCC" w14:textId="40A7B87A" w:rsidR="00050E4F" w:rsidRDefault="00050E4F" w:rsidP="00050E4F">
          <w:pPr>
            <w:pStyle w:val="Paragraphedeliste"/>
            <w:rPr>
              <w:lang w:eastAsia="fr-FR"/>
            </w:rPr>
          </w:pPr>
        </w:p>
        <w:p w14:paraId="7EBAE16D" w14:textId="4501CFCD" w:rsidR="00050E4F" w:rsidRDefault="00050E4F" w:rsidP="00050E4F">
          <w:pPr>
            <w:pStyle w:val="Paragraphedeliste"/>
            <w:rPr>
              <w:lang w:eastAsia="fr-FR"/>
            </w:rPr>
          </w:pPr>
          <w:r w:rsidRPr="00050E4F">
            <w:drawing>
              <wp:inline distT="0" distB="0" distL="0" distR="0" wp14:anchorId="65F85709" wp14:editId="672ADFCD">
                <wp:extent cx="5760720" cy="3240405"/>
                <wp:effectExtent l="0" t="0" r="0" b="0"/>
                <wp:docPr id="13" name="Imag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32404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4FEAE9B" w14:textId="74F3F50D" w:rsidR="00050E4F" w:rsidRDefault="00050E4F" w:rsidP="00050E4F">
          <w:pPr>
            <w:pStyle w:val="Paragraphedeliste"/>
            <w:rPr>
              <w:lang w:eastAsia="fr-FR"/>
            </w:rPr>
          </w:pPr>
        </w:p>
        <w:p w14:paraId="4E0CF174" w14:textId="6197C12F" w:rsidR="002B0C22" w:rsidRDefault="002B0C22" w:rsidP="00050E4F">
          <w:pPr>
            <w:pStyle w:val="Paragraphedeliste"/>
            <w:rPr>
              <w:lang w:eastAsia="fr-FR"/>
            </w:rPr>
          </w:pPr>
        </w:p>
        <w:p w14:paraId="15DB244F" w14:textId="130CA452" w:rsidR="002B0C22" w:rsidRDefault="002B0C22" w:rsidP="00050E4F">
          <w:pPr>
            <w:pStyle w:val="Paragraphedeliste"/>
            <w:rPr>
              <w:lang w:eastAsia="fr-FR"/>
            </w:rPr>
          </w:pPr>
        </w:p>
        <w:p w14:paraId="6708AB6A" w14:textId="52A4E23D" w:rsidR="002B0C22" w:rsidRDefault="002B0C22" w:rsidP="00050E4F">
          <w:pPr>
            <w:pStyle w:val="Paragraphedeliste"/>
            <w:rPr>
              <w:lang w:eastAsia="fr-FR"/>
            </w:rPr>
          </w:pPr>
        </w:p>
        <w:p w14:paraId="648ADEFE" w14:textId="77777777" w:rsidR="002B0C22" w:rsidRDefault="002B0C22" w:rsidP="00050E4F">
          <w:pPr>
            <w:pStyle w:val="Paragraphedeliste"/>
            <w:rPr>
              <w:lang w:eastAsia="fr-FR"/>
            </w:rPr>
          </w:pPr>
        </w:p>
        <w:p w14:paraId="0F1E4458" w14:textId="3D760D95" w:rsidR="00D87E40" w:rsidRDefault="00D87E40" w:rsidP="00D87E40">
          <w:pPr>
            <w:pStyle w:val="Paragraphedeliste"/>
            <w:numPr>
              <w:ilvl w:val="0"/>
              <w:numId w:val="36"/>
            </w:numPr>
            <w:rPr>
              <w:lang w:eastAsia="fr-FR"/>
            </w:rPr>
          </w:pPr>
          <w:r w:rsidRPr="0003614B">
            <w:rPr>
              <w:i/>
              <w:iCs/>
              <w:lang w:eastAsia="fr-FR"/>
            </w:rPr>
            <w:lastRenderedPageBreak/>
            <w:t>Ajout des aéroports (marqueurs, à</w:t>
          </w:r>
          <w:r w:rsidR="002B0C22">
            <w:rPr>
              <w:i/>
              <w:iCs/>
              <w:lang w:eastAsia="fr-FR"/>
            </w:rPr>
            <w:t xml:space="preserve"> </w:t>
          </w:r>
          <w:r w:rsidRPr="0003614B">
            <w:rPr>
              <w:i/>
              <w:iCs/>
              <w:lang w:eastAsia="fr-FR"/>
            </w:rPr>
            <w:t xml:space="preserve">l’aide d’un </w:t>
          </w:r>
          <w:proofErr w:type="spellStart"/>
          <w:r w:rsidRPr="0003614B">
            <w:rPr>
              <w:i/>
              <w:iCs/>
              <w:lang w:eastAsia="fr-FR"/>
            </w:rPr>
            <w:t>LayerGroup</w:t>
          </w:r>
          <w:proofErr w:type="spellEnd"/>
          <w:r w:rsidRPr="0003614B">
            <w:rPr>
              <w:i/>
              <w:iCs/>
              <w:lang w:eastAsia="fr-FR"/>
            </w:rPr>
            <w:t xml:space="preserve"> et d’une image)</w:t>
          </w:r>
          <w:r>
            <w:rPr>
              <w:lang w:eastAsia="fr-FR"/>
            </w:rPr>
            <w:t> :</w:t>
          </w:r>
        </w:p>
        <w:p w14:paraId="7208F01A" w14:textId="68C9A267" w:rsidR="00D87E40" w:rsidRDefault="00D87E40" w:rsidP="00D87E40">
          <w:pPr>
            <w:pStyle w:val="Paragraphedeliste"/>
            <w:rPr>
              <w:lang w:eastAsia="fr-FR"/>
            </w:rPr>
          </w:pPr>
          <w:r w:rsidRPr="00D87E40">
            <w:drawing>
              <wp:inline distT="0" distB="0" distL="0" distR="0" wp14:anchorId="1A682907" wp14:editId="28FAC2B1">
                <wp:extent cx="2505075" cy="1114425"/>
                <wp:effectExtent l="0" t="0" r="9525" b="9525"/>
                <wp:docPr id="12" name="Imag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05075" cy="11144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18A8A6D" w14:textId="30C2B9E8" w:rsidR="0003614B" w:rsidRDefault="00D87E40" w:rsidP="0003614B">
          <w:pPr>
            <w:pStyle w:val="Paragraphedeliste"/>
            <w:numPr>
              <w:ilvl w:val="0"/>
              <w:numId w:val="36"/>
            </w:numPr>
            <w:rPr>
              <w:i/>
              <w:iCs/>
              <w:lang w:eastAsia="fr-FR"/>
            </w:rPr>
          </w:pPr>
          <w:r w:rsidRPr="0003614B">
            <w:rPr>
              <w:i/>
              <w:iCs/>
              <w:lang w:eastAsia="fr-FR"/>
            </w:rPr>
            <w:t xml:space="preserve">Ajout de titres et </w:t>
          </w:r>
          <w:r w:rsidRPr="0003614B">
            <w:rPr>
              <w:i/>
              <w:iCs/>
              <w:lang w:eastAsia="fr-FR"/>
            </w:rPr>
            <w:t>sous-titres</w:t>
          </w:r>
          <w:r w:rsidRPr="0003614B">
            <w:rPr>
              <w:i/>
              <w:iCs/>
              <w:lang w:eastAsia="fr-FR"/>
            </w:rPr>
            <w:t xml:space="preserve"> directement sur la carte</w:t>
          </w:r>
        </w:p>
        <w:p w14:paraId="3962CB67" w14:textId="77777777" w:rsidR="002B0C22" w:rsidRPr="002B0C22" w:rsidRDefault="002B0C22" w:rsidP="002B0C22">
          <w:pPr>
            <w:pStyle w:val="Paragraphedeliste"/>
            <w:rPr>
              <w:i/>
              <w:iCs/>
              <w:lang w:eastAsia="fr-FR"/>
            </w:rPr>
          </w:pPr>
        </w:p>
        <w:p w14:paraId="42209721" w14:textId="127FC785" w:rsidR="00D87E40" w:rsidRDefault="00D87E40" w:rsidP="00F760CE">
          <w:pPr>
            <w:pStyle w:val="Paragraphedeliste"/>
            <w:numPr>
              <w:ilvl w:val="0"/>
              <w:numId w:val="36"/>
            </w:numPr>
            <w:rPr>
              <w:i/>
              <w:iCs/>
              <w:lang w:eastAsia="fr-FR"/>
            </w:rPr>
          </w:pPr>
          <w:r w:rsidRPr="0003614B">
            <w:rPr>
              <w:i/>
              <w:iCs/>
              <w:lang w:eastAsia="fr-FR"/>
            </w:rPr>
            <w:t>Interrogation des attributs</w:t>
          </w:r>
          <w:r w:rsidR="0003614B">
            <w:rPr>
              <w:i/>
              <w:iCs/>
              <w:lang w:eastAsia="fr-FR"/>
            </w:rPr>
            <w:t xml:space="preserve"> à l’aide d’une fonction popup dans le fichier popup.js, et de l’appel de celle-ci dans le script principal</w:t>
          </w:r>
          <w:r w:rsidRPr="00F760CE">
            <w:rPr>
              <w:i/>
              <w:iCs/>
              <w:lang w:eastAsia="fr-FR"/>
            </w:rPr>
            <w:t xml:space="preserve"> : </w:t>
          </w:r>
        </w:p>
        <w:tbl>
          <w:tblPr>
            <w:tblStyle w:val="Grilledutableau"/>
            <w:tblW w:w="0" w:type="auto"/>
            <w:tblInd w:w="720" w:type="dxa"/>
            <w:tblLook w:val="04A0" w:firstRow="1" w:lastRow="0" w:firstColumn="1" w:lastColumn="0" w:noHBand="0" w:noVBand="1"/>
          </w:tblPr>
          <w:tblGrid>
            <w:gridCol w:w="8342"/>
          </w:tblGrid>
          <w:tr w:rsidR="00F760CE" w:rsidRPr="00F760CE" w14:paraId="4B7A613A" w14:textId="77777777" w:rsidTr="00F760CE">
            <w:tc>
              <w:tcPr>
                <w:tcW w:w="9062" w:type="dxa"/>
              </w:tcPr>
              <w:p w14:paraId="4975E90D" w14:textId="3FD52A30" w:rsidR="00F760CE" w:rsidRPr="00F760CE" w:rsidRDefault="00F760CE" w:rsidP="00F760CE">
                <w:pPr>
                  <w:shd w:val="clear" w:color="auto" w:fill="263238"/>
                  <w:tabs>
                    <w:tab w:val="left" w:pos="916"/>
                    <w:tab w:val="left" w:pos="1832"/>
                    <w:tab w:val="left" w:pos="2748"/>
                    <w:tab w:val="left" w:pos="3664"/>
                    <w:tab w:val="left" w:pos="4580"/>
                    <w:tab w:val="left" w:pos="5496"/>
                    <w:tab w:val="left" w:pos="6412"/>
                    <w:tab w:val="left" w:pos="7328"/>
                    <w:tab w:val="left" w:pos="8244"/>
                    <w:tab w:val="left" w:pos="9160"/>
                    <w:tab w:val="left" w:pos="10076"/>
                    <w:tab w:val="left" w:pos="10992"/>
                    <w:tab w:val="left" w:pos="11908"/>
                    <w:tab w:val="left" w:pos="12824"/>
                    <w:tab w:val="left" w:pos="13740"/>
                    <w:tab w:val="left" w:pos="14656"/>
                  </w:tabs>
                  <w:rPr>
                    <w:rFonts w:ascii="Consolas" w:eastAsia="Times New Roman" w:hAnsi="Consolas" w:cs="Courier New"/>
                    <w:color w:val="C3CEE3"/>
                    <w:sz w:val="20"/>
                    <w:szCs w:val="20"/>
                    <w:lang w:val="en-US" w:eastAsia="fr-FR"/>
                  </w:rPr>
                </w:pPr>
                <w:r w:rsidRPr="00F760CE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t>//</w:t>
                </w:r>
                <w:proofErr w:type="spellStart"/>
                <w:r w:rsidRPr="00F760CE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t>fonction</w:t>
                </w:r>
                <w:proofErr w:type="spellEnd"/>
                <w:r w:rsidRPr="00F760CE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t xml:space="preserve"> popup</w:t>
                </w:r>
                <w:r w:rsidRPr="00F760CE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br/>
                </w:r>
                <w:r w:rsidRPr="00F760CE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 xml:space="preserve">function </w:t>
                </w:r>
                <w:proofErr w:type="spellStart"/>
                <w:r w:rsidRPr="00F760CE">
                  <w:rPr>
                    <w:rFonts w:ascii="Consolas" w:eastAsia="Times New Roman" w:hAnsi="Consolas" w:cs="Courier New"/>
                    <w:i/>
                    <w:iCs/>
                    <w:color w:val="FFCB6B"/>
                    <w:sz w:val="20"/>
                    <w:szCs w:val="20"/>
                    <w:lang w:val="en-US" w:eastAsia="fr-FR"/>
                  </w:rPr>
                  <w:t>onEachFeature</w:t>
                </w:r>
                <w:proofErr w:type="spellEnd"/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r w:rsidRPr="00F760CE">
                  <w:rPr>
                    <w:rFonts w:ascii="Consolas" w:eastAsia="Times New Roman" w:hAnsi="Consolas" w:cs="Courier New"/>
                    <w:color w:val="F78C6C"/>
                    <w:sz w:val="20"/>
                    <w:szCs w:val="20"/>
                    <w:lang w:val="en-US" w:eastAsia="fr-FR"/>
                  </w:rPr>
                  <w:t>feature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, </w:t>
                </w:r>
                <w:r w:rsidRPr="00F760CE">
                  <w:rPr>
                    <w:rFonts w:ascii="Consolas" w:eastAsia="Times New Roman" w:hAnsi="Consolas" w:cs="Courier New"/>
                    <w:color w:val="F78C6C"/>
                    <w:sz w:val="20"/>
                    <w:szCs w:val="20"/>
                    <w:lang w:val="en-US" w:eastAsia="fr-FR"/>
                  </w:rPr>
                  <w:t>layer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) {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F760CE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 xml:space="preserve">if 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proofErr w:type="spellStart"/>
                <w:r w:rsidRPr="00F760CE">
                  <w:rPr>
                    <w:rFonts w:ascii="Consolas" w:eastAsia="Times New Roman" w:hAnsi="Consolas" w:cs="Courier New"/>
                    <w:color w:val="F78C6C"/>
                    <w:sz w:val="20"/>
                    <w:szCs w:val="20"/>
                    <w:lang w:val="en-US" w:eastAsia="fr-FR"/>
                  </w:rPr>
                  <w:t>feature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properties</w:t>
                </w:r>
                <w:proofErr w:type="spellEnd"/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) {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    </w:t>
                </w:r>
                <w:proofErr w:type="spellStart"/>
                <w:r w:rsidRPr="00F760CE">
                  <w:rPr>
                    <w:rFonts w:ascii="Consolas" w:eastAsia="Times New Roman" w:hAnsi="Consolas" w:cs="Courier New"/>
                    <w:color w:val="F78C6C"/>
                    <w:sz w:val="20"/>
                    <w:szCs w:val="20"/>
                    <w:lang w:val="en-US" w:eastAsia="fr-FR"/>
                  </w:rPr>
                  <w:t>layer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F760CE">
                  <w:rPr>
                    <w:rFonts w:ascii="Consolas" w:eastAsia="Times New Roman" w:hAnsi="Consolas" w:cs="Courier New"/>
                    <w:color w:val="82AAFF"/>
                    <w:sz w:val="20"/>
                    <w:szCs w:val="20"/>
                    <w:lang w:val="en-US" w:eastAsia="fr-FR"/>
                  </w:rPr>
                  <w:t>bindPopup</w:t>
                </w:r>
                <w:proofErr w:type="spellEnd"/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r w:rsidRPr="00F760CE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"</w:t>
                </w:r>
                <w:r w:rsidRPr="00F760CE">
                  <w:rPr>
                    <w:rFonts w:ascii="Consolas" w:eastAsia="Times New Roman" w:hAnsi="Consolas" w:cs="Courier New"/>
                    <w:color w:val="808080"/>
                    <w:sz w:val="20"/>
                    <w:szCs w:val="20"/>
                    <w:lang w:val="en-US" w:eastAsia="fr-FR"/>
                  </w:rPr>
                  <w:t>&lt;b&gt;</w:t>
                </w:r>
                <w:r w:rsidRPr="00F760CE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 xml:space="preserve">" 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+ </w:t>
                </w:r>
                <w:proofErr w:type="spellStart"/>
                <w:r w:rsidRPr="00F760CE">
                  <w:rPr>
                    <w:rFonts w:ascii="Consolas" w:eastAsia="Times New Roman" w:hAnsi="Consolas" w:cs="Courier New"/>
                    <w:color w:val="F78C6C"/>
                    <w:sz w:val="20"/>
                    <w:szCs w:val="20"/>
                    <w:lang w:val="en-US" w:eastAsia="fr-FR"/>
                  </w:rPr>
                  <w:t>feature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properties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CODE_DEPT</w:t>
                </w:r>
                <w:proofErr w:type="spellEnd"/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 xml:space="preserve"> 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+ </w:t>
                </w:r>
                <w:r w:rsidRPr="00F760CE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"</w:t>
                </w:r>
                <w:r w:rsidRPr="00F760CE">
                  <w:rPr>
                    <w:rFonts w:ascii="Consolas" w:eastAsia="Times New Roman" w:hAnsi="Consolas" w:cs="Courier New"/>
                    <w:color w:val="808080"/>
                    <w:sz w:val="20"/>
                    <w:szCs w:val="20"/>
                    <w:lang w:val="en-US" w:eastAsia="fr-FR"/>
                  </w:rPr>
                  <w:t>&lt;/b&gt;&lt;</w:t>
                </w:r>
                <w:proofErr w:type="spellStart"/>
                <w:r w:rsidRPr="00F760CE">
                  <w:rPr>
                    <w:rFonts w:ascii="Consolas" w:eastAsia="Times New Roman" w:hAnsi="Consolas" w:cs="Courier New"/>
                    <w:color w:val="808080"/>
                    <w:sz w:val="20"/>
                    <w:szCs w:val="20"/>
                    <w:lang w:val="en-US" w:eastAsia="fr-FR"/>
                  </w:rPr>
                  <w:t>br</w:t>
                </w:r>
                <w:proofErr w:type="spellEnd"/>
                <w:r w:rsidRPr="00F760CE">
                  <w:rPr>
                    <w:rFonts w:ascii="Consolas" w:eastAsia="Times New Roman" w:hAnsi="Consolas" w:cs="Courier New"/>
                    <w:color w:val="808080"/>
                    <w:sz w:val="20"/>
                    <w:szCs w:val="20"/>
                    <w:lang w:val="en-US" w:eastAsia="fr-FR"/>
                  </w:rPr>
                  <w:t>&gt;</w:t>
                </w:r>
                <w:r w:rsidRPr="00F760CE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 xml:space="preserve">" 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+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        </w:t>
                </w:r>
                <w:proofErr w:type="spellStart"/>
                <w:r w:rsidRPr="00F760CE">
                  <w:rPr>
                    <w:rFonts w:ascii="Consolas" w:eastAsia="Times New Roman" w:hAnsi="Consolas" w:cs="Courier New"/>
                    <w:color w:val="F78C6C"/>
                    <w:sz w:val="20"/>
                    <w:szCs w:val="20"/>
                    <w:lang w:val="en-US" w:eastAsia="fr-FR"/>
                  </w:rPr>
                  <w:t>feature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properties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NOM_DEPT</w:t>
                </w:r>
                <w:proofErr w:type="spellEnd"/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);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}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>}</w:t>
                </w:r>
              </w:p>
            </w:tc>
          </w:tr>
        </w:tbl>
        <w:p w14:paraId="0C5D5129" w14:textId="07557C96" w:rsidR="00F760CE" w:rsidRDefault="00F760CE" w:rsidP="00F760CE">
          <w:pPr>
            <w:pStyle w:val="Paragraphedeliste"/>
            <w:rPr>
              <w:i/>
              <w:iCs/>
              <w:lang w:val="en-US" w:eastAsia="fr-FR"/>
            </w:rPr>
          </w:pPr>
        </w:p>
        <w:tbl>
          <w:tblPr>
            <w:tblStyle w:val="Grilledutableau"/>
            <w:tblW w:w="0" w:type="auto"/>
            <w:tblInd w:w="720" w:type="dxa"/>
            <w:tblLook w:val="04A0" w:firstRow="1" w:lastRow="0" w:firstColumn="1" w:lastColumn="0" w:noHBand="0" w:noVBand="1"/>
          </w:tblPr>
          <w:tblGrid>
            <w:gridCol w:w="8342"/>
          </w:tblGrid>
          <w:tr w:rsidR="00F760CE" w14:paraId="3B81A0B0" w14:textId="77777777" w:rsidTr="00F760CE">
            <w:tc>
              <w:tcPr>
                <w:tcW w:w="9062" w:type="dxa"/>
              </w:tcPr>
              <w:p w14:paraId="08FF0C25" w14:textId="2E6FCFB3" w:rsidR="00F760CE" w:rsidRPr="00F760CE" w:rsidRDefault="00F760CE" w:rsidP="00F760CE">
                <w:pPr>
                  <w:shd w:val="clear" w:color="auto" w:fill="263238"/>
                  <w:tabs>
                    <w:tab w:val="left" w:pos="916"/>
                    <w:tab w:val="left" w:pos="1832"/>
                    <w:tab w:val="left" w:pos="2748"/>
                    <w:tab w:val="left" w:pos="3664"/>
                    <w:tab w:val="left" w:pos="4580"/>
                    <w:tab w:val="left" w:pos="5496"/>
                    <w:tab w:val="left" w:pos="6412"/>
                    <w:tab w:val="left" w:pos="7328"/>
                    <w:tab w:val="left" w:pos="8244"/>
                    <w:tab w:val="left" w:pos="9160"/>
                    <w:tab w:val="left" w:pos="10076"/>
                    <w:tab w:val="left" w:pos="10992"/>
                    <w:tab w:val="left" w:pos="11908"/>
                    <w:tab w:val="left" w:pos="12824"/>
                    <w:tab w:val="left" w:pos="13740"/>
                    <w:tab w:val="left" w:pos="14656"/>
                  </w:tabs>
                  <w:rPr>
                    <w:rFonts w:ascii="Consolas" w:eastAsia="Times New Roman" w:hAnsi="Consolas" w:cs="Courier New"/>
                    <w:color w:val="C3CEE3"/>
                    <w:sz w:val="20"/>
                    <w:szCs w:val="20"/>
                    <w:lang w:val="en-US" w:eastAsia="fr-FR"/>
                  </w:rPr>
                </w:pPr>
                <w:r w:rsidRPr="00F760CE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t>//</w:t>
                </w:r>
                <w:proofErr w:type="spellStart"/>
                <w:r w:rsidRPr="00F760CE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t>Ajout</w:t>
                </w:r>
                <w:proofErr w:type="spellEnd"/>
                <w:r w:rsidRPr="00F760CE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t xml:space="preserve"> du layer </w:t>
                </w:r>
                <w:proofErr w:type="spellStart"/>
                <w:r w:rsidRPr="00F760CE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t>GeoJSON</w:t>
                </w:r>
                <w:proofErr w:type="spellEnd"/>
                <w:r w:rsidRPr="00F760CE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t xml:space="preserve"> </w:t>
                </w:r>
                <w:proofErr w:type="spellStart"/>
                <w:r w:rsidRPr="00F760CE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t>Departements</w:t>
                </w:r>
                <w:proofErr w:type="spellEnd"/>
                <w:r w:rsidRPr="00F760CE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t xml:space="preserve"> IDF</w:t>
                </w:r>
                <w:r w:rsidRPr="00F760CE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br/>
                </w:r>
                <w:r w:rsidRPr="00F760CE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 xml:space="preserve">var </w:t>
                </w:r>
                <w:proofErr w:type="spellStart"/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deps_idf</w:t>
                </w:r>
                <w:proofErr w:type="spellEnd"/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 xml:space="preserve"> 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= </w:t>
                </w:r>
                <w:r w:rsidRPr="00F760CE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 xml:space="preserve">new </w:t>
                </w:r>
                <w:proofErr w:type="spellStart"/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L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geoJson</w:t>
                </w:r>
                <w:proofErr w:type="spellEnd"/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proofErr w:type="spellStart"/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deps_idf</w:t>
                </w:r>
                <w:proofErr w:type="spellEnd"/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 {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proofErr w:type="spellStart"/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onEachFeature</w:t>
                </w:r>
                <w:proofErr w:type="spellEnd"/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proofErr w:type="spellStart"/>
                <w:r w:rsidRPr="00F760CE">
                  <w:rPr>
                    <w:rFonts w:ascii="Consolas" w:eastAsia="Times New Roman" w:hAnsi="Consolas" w:cs="Courier New"/>
                    <w:i/>
                    <w:iCs/>
                    <w:color w:val="FFCB6B"/>
                    <w:sz w:val="20"/>
                    <w:szCs w:val="20"/>
                    <w:lang w:val="en-US" w:eastAsia="fr-FR"/>
                  </w:rPr>
                  <w:t>onEachFeature</w:t>
                </w:r>
                <w:proofErr w:type="spellEnd"/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F760CE">
                  <w:rPr>
                    <w:rFonts w:ascii="Consolas" w:eastAsia="Times New Roman" w:hAnsi="Consolas" w:cs="Courier New"/>
                    <w:color w:val="82AAFF"/>
                    <w:sz w:val="20"/>
                    <w:szCs w:val="20"/>
                    <w:lang w:val="en-US" w:eastAsia="fr-FR"/>
                  </w:rPr>
                  <w:t>style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F760CE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 xml:space="preserve">function 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r w:rsidRPr="00F760CE">
                  <w:rPr>
                    <w:rFonts w:ascii="Consolas" w:eastAsia="Times New Roman" w:hAnsi="Consolas" w:cs="Courier New"/>
                    <w:color w:val="F78C6C"/>
                    <w:sz w:val="20"/>
                    <w:szCs w:val="20"/>
                    <w:lang w:val="en-US" w:eastAsia="fr-FR"/>
                  </w:rPr>
                  <w:t>feature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) {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    </w:t>
                </w:r>
                <w:r w:rsidRPr="00F760CE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 xml:space="preserve">return 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{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        </w:t>
                </w:r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color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: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        </w:t>
                </w:r>
                <w:r w:rsidRPr="00F760CE">
                  <w:rPr>
                    <w:rFonts w:ascii="Consolas" w:eastAsia="Times New Roman" w:hAnsi="Consolas" w:cs="Courier New"/>
                    <w:color w:val="F78C6C"/>
                    <w:sz w:val="20"/>
                    <w:szCs w:val="20"/>
                    <w:lang w:val="en-US" w:eastAsia="fr-FR"/>
                  </w:rPr>
                  <w:t>feature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properties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border_color_qgis2leaf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        </w:t>
                </w:r>
                <w:proofErr w:type="spellStart"/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fillColor</w:t>
                </w:r>
                <w:proofErr w:type="spellEnd"/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: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        </w:t>
                </w:r>
                <w:r w:rsidRPr="00F760CE">
                  <w:rPr>
                    <w:rFonts w:ascii="Consolas" w:eastAsia="Times New Roman" w:hAnsi="Consolas" w:cs="Courier New"/>
                    <w:color w:val="F78C6C"/>
                    <w:sz w:val="20"/>
                    <w:szCs w:val="20"/>
                    <w:lang w:val="en-US" w:eastAsia="fr-FR"/>
                  </w:rPr>
                  <w:t>feature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properties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color_qgis2leaf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        </w:t>
                </w:r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weight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: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        </w:t>
                </w:r>
                <w:r w:rsidRPr="00F760CE">
                  <w:rPr>
                    <w:rFonts w:ascii="Consolas" w:eastAsia="Times New Roman" w:hAnsi="Consolas" w:cs="Courier New"/>
                    <w:color w:val="F78C6C"/>
                    <w:sz w:val="20"/>
                    <w:szCs w:val="20"/>
                    <w:lang w:val="en-US" w:eastAsia="fr-FR"/>
                  </w:rPr>
                  <w:t>feature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properties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radius_qgis2leaf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        </w:t>
                </w:r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opacity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: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        </w:t>
                </w:r>
                <w:r w:rsidRPr="00F760CE">
                  <w:rPr>
                    <w:rFonts w:ascii="Consolas" w:eastAsia="Times New Roman" w:hAnsi="Consolas" w:cs="Courier New"/>
                    <w:color w:val="F78C6C"/>
                    <w:sz w:val="20"/>
                    <w:szCs w:val="20"/>
                    <w:lang w:val="en-US" w:eastAsia="fr-FR"/>
                  </w:rPr>
                  <w:t>feature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properties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transp_qgis2leaf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        </w:t>
                </w:r>
                <w:proofErr w:type="spellStart"/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fillOpacity</w:t>
                </w:r>
                <w:proofErr w:type="spellEnd"/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: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        </w:t>
                </w:r>
                <w:r w:rsidRPr="00F760CE">
                  <w:rPr>
                    <w:rFonts w:ascii="Consolas" w:eastAsia="Times New Roman" w:hAnsi="Consolas" w:cs="Courier New"/>
                    <w:color w:val="F78C6C"/>
                    <w:sz w:val="20"/>
                    <w:szCs w:val="20"/>
                    <w:lang w:val="en-US" w:eastAsia="fr-FR"/>
                  </w:rPr>
                  <w:t>feature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properties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transp_qgis2leaf</w:t>
                </w:r>
                <w:r w:rsidRPr="00F760CE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br/>
                  <w:t xml:space="preserve">        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};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}</w:t>
                </w:r>
                <w:r w:rsidRPr="00F760CE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>});</w:t>
                </w:r>
              </w:p>
            </w:tc>
          </w:tr>
        </w:tbl>
        <w:p w14:paraId="0D15DB6E" w14:textId="1A8FD358" w:rsidR="002B0C22" w:rsidRPr="00E31740" w:rsidRDefault="002B0C22" w:rsidP="00E31740">
          <w:pPr>
            <w:rPr>
              <w:i/>
              <w:iCs/>
              <w:lang w:val="en-US" w:eastAsia="fr-FR"/>
            </w:rPr>
          </w:pPr>
        </w:p>
        <w:p w14:paraId="1AAB9C48" w14:textId="09A0695A" w:rsidR="002B0C22" w:rsidRPr="00E31740" w:rsidRDefault="00E31740" w:rsidP="00E31740">
          <w:pPr>
            <w:pStyle w:val="Paragraphedeliste"/>
            <w:numPr>
              <w:ilvl w:val="0"/>
              <w:numId w:val="36"/>
            </w:numPr>
            <w:rPr>
              <w:i/>
              <w:iCs/>
              <w:lang w:eastAsia="fr-FR"/>
            </w:rPr>
          </w:pPr>
          <w:r w:rsidRPr="00E31740">
            <w:rPr>
              <w:i/>
              <w:iCs/>
              <w:lang w:eastAsia="fr-FR"/>
            </w:rPr>
            <w:t>Affichage de logo de t</w:t>
          </w:r>
          <w:r>
            <w:rPr>
              <w:i/>
              <w:iCs/>
              <w:lang w:eastAsia="fr-FR"/>
            </w:rPr>
            <w:t xml:space="preserve">ransports </w:t>
          </w:r>
          <w:proofErr w:type="spellStart"/>
          <w:r>
            <w:rPr>
              <w:i/>
              <w:iCs/>
              <w:lang w:eastAsia="fr-FR"/>
            </w:rPr>
            <w:t>idf</w:t>
          </w:r>
          <w:proofErr w:type="spellEnd"/>
          <w:r>
            <w:rPr>
              <w:i/>
              <w:iCs/>
              <w:lang w:eastAsia="fr-FR"/>
            </w:rPr>
            <w:t xml:space="preserve"> : </w:t>
          </w:r>
        </w:p>
        <w:p w14:paraId="763EDC5B" w14:textId="64989015" w:rsidR="002B0C22" w:rsidRPr="00E31740" w:rsidRDefault="002B0C22" w:rsidP="00F760CE">
          <w:pPr>
            <w:pStyle w:val="Paragraphedeliste"/>
            <w:rPr>
              <w:i/>
              <w:iCs/>
              <w:lang w:eastAsia="fr-FR"/>
            </w:rPr>
          </w:pPr>
        </w:p>
        <w:p w14:paraId="4BDC6DBD" w14:textId="4C2A1ECF" w:rsidR="002B0C22" w:rsidRPr="00E31740" w:rsidRDefault="00E31740" w:rsidP="00F760CE">
          <w:pPr>
            <w:pStyle w:val="Paragraphedeliste"/>
            <w:rPr>
              <w:i/>
              <w:iCs/>
              <w:lang w:eastAsia="fr-FR"/>
            </w:rPr>
          </w:pPr>
          <w:r w:rsidRPr="00E31740">
            <w:drawing>
              <wp:inline distT="0" distB="0" distL="0" distR="0" wp14:anchorId="06ECB8E7" wp14:editId="36689475">
                <wp:extent cx="1692272" cy="1623974"/>
                <wp:effectExtent l="0" t="0" r="3810" b="0"/>
                <wp:docPr id="24" name="Imag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2299" cy="16335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4140229" w14:textId="12D34CEB" w:rsidR="002B0C22" w:rsidRPr="00E31740" w:rsidRDefault="00E31740" w:rsidP="00E31740">
          <w:pPr>
            <w:rPr>
              <w:ins w:id="0" w:author="Jonathan Crété" w:date="2020-03-17T20:07:00Z"/>
              <w:i/>
              <w:iCs/>
              <w:lang w:eastAsia="fr-FR"/>
            </w:rPr>
          </w:pPr>
          <w:r>
            <w:rPr>
              <w:i/>
              <w:iCs/>
              <w:lang w:eastAsia="fr-FR"/>
            </w:rPr>
            <w:lastRenderedPageBreak/>
            <w:tab/>
            <w:t xml:space="preserve">Résultat au clic : </w:t>
          </w:r>
        </w:p>
        <w:p w14:paraId="47E339A4" w14:textId="77777777" w:rsidR="00D87E40" w:rsidRPr="00D87E40" w:rsidRDefault="00D87E40" w:rsidP="00D87E40">
          <w:pPr>
            <w:pStyle w:val="Paragraphedeliste"/>
            <w:rPr>
              <w:lang w:eastAsia="fr-FR"/>
            </w:rPr>
          </w:pPr>
          <w:r w:rsidRPr="00D87E40">
            <w:drawing>
              <wp:inline distT="0" distB="0" distL="0" distR="0" wp14:anchorId="556481C6" wp14:editId="074E5385">
                <wp:extent cx="4937760" cy="2186940"/>
                <wp:effectExtent l="0" t="0" r="0" b="3810"/>
                <wp:docPr id="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669" cy="21939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632C618" w14:textId="4C69E3E2" w:rsidR="0003614B" w:rsidRPr="002B0C22" w:rsidRDefault="00D87E40" w:rsidP="002B0C22">
          <w:pPr>
            <w:pStyle w:val="Paragraphedeliste"/>
            <w:numPr>
              <w:ilvl w:val="0"/>
              <w:numId w:val="36"/>
            </w:numPr>
            <w:rPr>
              <w:i/>
              <w:iCs/>
              <w:lang w:eastAsia="fr-FR"/>
            </w:rPr>
          </w:pPr>
          <w:r w:rsidRPr="0003614B">
            <w:rPr>
              <w:i/>
              <w:iCs/>
              <w:lang w:eastAsia="fr-FR"/>
            </w:rPr>
            <w:t>Groupement de marqueurs</w:t>
          </w:r>
        </w:p>
        <w:p w14:paraId="68C6588D" w14:textId="23947817" w:rsidR="00210FAB" w:rsidRDefault="00210FAB" w:rsidP="00D87E40">
          <w:pPr>
            <w:pStyle w:val="Paragraphedeliste"/>
            <w:numPr>
              <w:ilvl w:val="0"/>
              <w:numId w:val="36"/>
            </w:numPr>
            <w:rPr>
              <w:lang w:eastAsia="fr-FR"/>
            </w:rPr>
          </w:pPr>
          <w:r w:rsidRPr="0003614B">
            <w:rPr>
              <w:i/>
              <w:iCs/>
              <w:lang w:eastAsia="fr-FR"/>
            </w:rPr>
            <w:t>Géo-Recherche</w:t>
          </w:r>
          <w:r>
            <w:rPr>
              <w:lang w:eastAsia="fr-FR"/>
            </w:rPr>
            <w:t xml:space="preserve"> : </w:t>
          </w:r>
        </w:p>
        <w:p w14:paraId="11CFDC2E" w14:textId="0556EB7A" w:rsidR="00210FAB" w:rsidRDefault="00210FAB" w:rsidP="00210FAB">
          <w:pPr>
            <w:pStyle w:val="Paragraphedeliste"/>
            <w:rPr>
              <w:lang w:eastAsia="fr-FR"/>
            </w:rPr>
          </w:pPr>
          <w:r>
            <w:rPr>
              <w:lang w:eastAsia="fr-FR"/>
            </w:rPr>
            <w:t xml:space="preserve">A l’aide d’une fonction de géocodage du script </w:t>
          </w:r>
          <w:r w:rsidRPr="00210FAB">
            <w:rPr>
              <w:lang w:eastAsia="fr-FR"/>
            </w:rPr>
            <w:t>Control.OSMGeocoder.js</w:t>
          </w:r>
          <w:r>
            <w:rPr>
              <w:lang w:eastAsia="fr-FR"/>
            </w:rPr>
            <w:t xml:space="preserve"> et de la feuille de style </w:t>
          </w:r>
          <w:r w:rsidRPr="00210FAB">
            <w:rPr>
              <w:lang w:eastAsia="fr-FR"/>
            </w:rPr>
            <w:t>Control.OSMGeocoder.js</w:t>
          </w:r>
          <w:r>
            <w:rPr>
              <w:lang w:eastAsia="fr-FR"/>
            </w:rPr>
            <w:t>.</w:t>
          </w:r>
        </w:p>
        <w:p w14:paraId="7294607D" w14:textId="77777777" w:rsidR="00210FAB" w:rsidRDefault="00210FAB" w:rsidP="00210FAB">
          <w:pPr>
            <w:pStyle w:val="Paragraphedeliste"/>
            <w:rPr>
              <w:lang w:eastAsia="fr-FR"/>
            </w:rPr>
          </w:pPr>
        </w:p>
        <w:p w14:paraId="04968BC7" w14:textId="7F11B6B8" w:rsidR="00210FAB" w:rsidRDefault="00210FAB" w:rsidP="00210FAB">
          <w:pPr>
            <w:pStyle w:val="Paragraphedeliste"/>
            <w:rPr>
              <w:lang w:eastAsia="fr-FR"/>
            </w:rPr>
          </w:pPr>
          <w:r w:rsidRPr="00210FAB">
            <w:drawing>
              <wp:inline distT="0" distB="0" distL="0" distR="0" wp14:anchorId="13AA7E1B" wp14:editId="18E2A407">
                <wp:extent cx="2533650" cy="876300"/>
                <wp:effectExtent l="19050" t="19050" r="19050" b="19050"/>
                <wp:docPr id="14" name="Imag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33650" cy="8763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  <w:ins w:id="1" w:author="Jonathan Crété" w:date="2020-03-17T20:07:00Z">
            <w:r w:rsidR="00013862" w:rsidRPr="00210FAB">
              <w:drawing>
                <wp:inline distT="0" distB="0" distL="0" distR="0" wp14:anchorId="659BA2BC" wp14:editId="1EBEE3BC">
                  <wp:extent cx="2552700" cy="876300"/>
                  <wp:effectExtent l="19050" t="19050" r="19050" b="1905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8763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ins>
        </w:p>
        <w:p w14:paraId="0586BFA4" w14:textId="7DE780A8" w:rsidR="00D87E40" w:rsidDel="00013862" w:rsidRDefault="00D87E40" w:rsidP="00210FAB">
          <w:pPr>
            <w:pStyle w:val="Paragraphedeliste"/>
            <w:rPr>
              <w:del w:id="2" w:author="Jonathan Crété" w:date="2020-03-17T20:07:00Z"/>
              <w:lang w:eastAsia="fr-FR"/>
            </w:rPr>
          </w:pPr>
        </w:p>
        <w:p w14:paraId="012C64DF" w14:textId="13DD85AF" w:rsidR="00210FAB" w:rsidRDefault="00210FAB" w:rsidP="00210FAB">
          <w:pPr>
            <w:pStyle w:val="Paragraphedeliste"/>
            <w:rPr>
              <w:lang w:eastAsia="fr-FR"/>
            </w:rPr>
          </w:pPr>
          <w:r>
            <w:rPr>
              <w:lang w:eastAsia="fr-FR"/>
            </w:rPr>
            <w:t xml:space="preserve">Résultat : </w:t>
          </w:r>
        </w:p>
        <w:p w14:paraId="208A6ACA" w14:textId="155832D7" w:rsidR="00210FAB" w:rsidRDefault="00210FAB" w:rsidP="00210FAB">
          <w:pPr>
            <w:pStyle w:val="Paragraphedeliste"/>
            <w:rPr>
              <w:lang w:eastAsia="fr-FR"/>
            </w:rPr>
          </w:pPr>
          <w:r w:rsidRPr="00210FAB">
            <w:drawing>
              <wp:inline distT="0" distB="0" distL="0" distR="0" wp14:anchorId="5E7D4A13" wp14:editId="53F30DCF">
                <wp:extent cx="5760720" cy="3239135"/>
                <wp:effectExtent l="19050" t="19050" r="11430" b="18415"/>
                <wp:docPr id="16" name="Imag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323913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73A31E7F" w14:textId="53D5D769" w:rsidR="002B0C22" w:rsidRDefault="002B0C22" w:rsidP="00210FAB">
          <w:pPr>
            <w:pStyle w:val="Paragraphedeliste"/>
            <w:rPr>
              <w:lang w:eastAsia="fr-FR"/>
            </w:rPr>
          </w:pPr>
        </w:p>
        <w:p w14:paraId="4DB5B8ED" w14:textId="4F843782" w:rsidR="002B0C22" w:rsidRDefault="002B0C22" w:rsidP="00210FAB">
          <w:pPr>
            <w:pStyle w:val="Paragraphedeliste"/>
            <w:rPr>
              <w:lang w:eastAsia="fr-FR"/>
            </w:rPr>
          </w:pPr>
        </w:p>
        <w:p w14:paraId="1E526725" w14:textId="5A4BC604" w:rsidR="002B0C22" w:rsidRDefault="002B0C22" w:rsidP="00210FAB">
          <w:pPr>
            <w:pStyle w:val="Paragraphedeliste"/>
            <w:rPr>
              <w:lang w:eastAsia="fr-FR"/>
            </w:rPr>
          </w:pPr>
        </w:p>
        <w:p w14:paraId="1BE1A13B" w14:textId="77777777" w:rsidR="002B0C22" w:rsidRPr="00D87E40" w:rsidRDefault="002B0C22" w:rsidP="00EF104B">
          <w:pPr>
            <w:rPr>
              <w:lang w:eastAsia="fr-FR"/>
            </w:rPr>
          </w:pPr>
        </w:p>
        <w:p w14:paraId="2B4FD806" w14:textId="353F97BB" w:rsidR="00D87E40" w:rsidRDefault="00D87E40" w:rsidP="00D87E40">
          <w:pPr>
            <w:pStyle w:val="Paragraphedeliste"/>
            <w:numPr>
              <w:ilvl w:val="0"/>
              <w:numId w:val="36"/>
            </w:numPr>
            <w:rPr>
              <w:lang w:eastAsia="fr-FR"/>
            </w:rPr>
          </w:pPr>
          <w:r w:rsidRPr="00D87E40">
            <w:rPr>
              <w:lang w:eastAsia="fr-FR"/>
            </w:rPr>
            <w:lastRenderedPageBreak/>
            <w:t>Barre d’échelle</w:t>
          </w:r>
        </w:p>
        <w:tbl>
          <w:tblPr>
            <w:tblStyle w:val="Grilledutableau"/>
            <w:tblW w:w="0" w:type="auto"/>
            <w:tblInd w:w="720" w:type="dxa"/>
            <w:tblLook w:val="04A0" w:firstRow="1" w:lastRow="0" w:firstColumn="1" w:lastColumn="0" w:noHBand="0" w:noVBand="1"/>
          </w:tblPr>
          <w:tblGrid>
            <w:gridCol w:w="8342"/>
          </w:tblGrid>
          <w:tr w:rsidR="00013862" w:rsidRPr="00013862" w14:paraId="5DFAB0AA" w14:textId="77777777" w:rsidTr="00013862">
            <w:tc>
              <w:tcPr>
                <w:tcW w:w="9062" w:type="dxa"/>
              </w:tcPr>
              <w:p w14:paraId="3CAD4346" w14:textId="676622A7" w:rsidR="00013862" w:rsidRPr="00013862" w:rsidRDefault="00013862" w:rsidP="00013862">
                <w:pPr>
                  <w:pStyle w:val="PrformatHTML"/>
                  <w:shd w:val="clear" w:color="auto" w:fill="263238"/>
                  <w:rPr>
                    <w:rFonts w:ascii="Consolas" w:hAnsi="Consolas"/>
                    <w:color w:val="C3CEE3"/>
                    <w:lang w:val="en-US"/>
                  </w:rPr>
                </w:pPr>
                <w:proofErr w:type="spellStart"/>
                <w:r w:rsidRPr="00013862">
                  <w:rPr>
                    <w:rFonts w:ascii="Consolas" w:hAnsi="Consolas"/>
                    <w:color w:val="EEFFFF"/>
                    <w:lang w:val="en-US"/>
                  </w:rPr>
                  <w:t>L</w:t>
                </w:r>
                <w:r w:rsidRPr="00013862">
                  <w:rPr>
                    <w:rFonts w:ascii="Consolas" w:hAnsi="Consolas"/>
                    <w:color w:val="89DDFF"/>
                    <w:lang w:val="en-US"/>
                  </w:rPr>
                  <w:t>.</w:t>
                </w:r>
                <w:proofErr w:type="gramStart"/>
                <w:r w:rsidRPr="00013862">
                  <w:rPr>
                    <w:rFonts w:ascii="Consolas" w:hAnsi="Consolas"/>
                    <w:color w:val="EEFFFF"/>
                    <w:lang w:val="en-US"/>
                  </w:rPr>
                  <w:t>control</w:t>
                </w:r>
                <w:r w:rsidRPr="00013862">
                  <w:rPr>
                    <w:rFonts w:ascii="Consolas" w:hAnsi="Consolas"/>
                    <w:color w:val="89DDFF"/>
                    <w:lang w:val="en-US"/>
                  </w:rPr>
                  <w:t>.</w:t>
                </w:r>
                <w:r w:rsidRPr="00013862">
                  <w:rPr>
                    <w:rFonts w:ascii="Consolas" w:hAnsi="Consolas"/>
                    <w:color w:val="82AAFF"/>
                    <w:lang w:val="en-US"/>
                  </w:rPr>
                  <w:t>scale</w:t>
                </w:r>
                <w:proofErr w:type="spellEnd"/>
                <w:proofErr w:type="gramEnd"/>
                <w:r w:rsidRPr="00013862">
                  <w:rPr>
                    <w:rFonts w:ascii="Consolas" w:hAnsi="Consolas"/>
                    <w:color w:val="89DDFF"/>
                    <w:lang w:val="en-US"/>
                  </w:rPr>
                  <w:t>().</w:t>
                </w:r>
                <w:proofErr w:type="spellStart"/>
                <w:r w:rsidRPr="00013862">
                  <w:rPr>
                    <w:rFonts w:ascii="Consolas" w:hAnsi="Consolas"/>
                    <w:color w:val="82AAFF"/>
                    <w:lang w:val="en-US"/>
                  </w:rPr>
                  <w:t>addTo</w:t>
                </w:r>
                <w:proofErr w:type="spellEnd"/>
                <w:r w:rsidRPr="00013862">
                  <w:rPr>
                    <w:rFonts w:ascii="Consolas" w:hAnsi="Consolas"/>
                    <w:color w:val="89DDFF"/>
                    <w:lang w:val="en-US"/>
                  </w:rPr>
                  <w:t>(</w:t>
                </w:r>
                <w:r w:rsidRPr="00013862">
                  <w:rPr>
                    <w:rFonts w:ascii="Consolas" w:hAnsi="Consolas"/>
                    <w:color w:val="EEFFFF"/>
                    <w:lang w:val="en-US"/>
                  </w:rPr>
                  <w:t>map</w:t>
                </w:r>
                <w:r w:rsidRPr="00013862">
                  <w:rPr>
                    <w:rFonts w:ascii="Consolas" w:hAnsi="Consolas"/>
                    <w:color w:val="89DDFF"/>
                    <w:lang w:val="en-US"/>
                  </w:rPr>
                  <w:t>);</w:t>
                </w:r>
              </w:p>
            </w:tc>
          </w:tr>
        </w:tbl>
        <w:p w14:paraId="63ACAD95" w14:textId="77777777" w:rsidR="00013862" w:rsidRPr="00013862" w:rsidRDefault="00013862" w:rsidP="00013862">
          <w:pPr>
            <w:pStyle w:val="Paragraphedeliste"/>
            <w:rPr>
              <w:lang w:val="en-US" w:eastAsia="fr-FR"/>
            </w:rPr>
          </w:pPr>
        </w:p>
        <w:p w14:paraId="1099CC12" w14:textId="0A6DAE38" w:rsidR="00210FAB" w:rsidRDefault="00D87E40" w:rsidP="002B0C22">
          <w:pPr>
            <w:pStyle w:val="Paragraphedeliste"/>
            <w:rPr>
              <w:lang w:eastAsia="fr-FR"/>
            </w:rPr>
          </w:pPr>
          <w:r w:rsidRPr="00D87E40">
            <w:drawing>
              <wp:inline distT="0" distB="0" distL="0" distR="0" wp14:anchorId="374B8710" wp14:editId="604229D6">
                <wp:extent cx="1314450" cy="742950"/>
                <wp:effectExtent l="19050" t="19050" r="19050" b="19050"/>
                <wp:docPr id="7" name="Imag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4450" cy="7429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2CC14820" w14:textId="77777777" w:rsidR="002B0C22" w:rsidRPr="00D87E40" w:rsidRDefault="002B0C22" w:rsidP="002B0C22">
          <w:pPr>
            <w:pStyle w:val="Paragraphedeliste"/>
            <w:rPr>
              <w:lang w:eastAsia="fr-FR"/>
            </w:rPr>
          </w:pPr>
        </w:p>
        <w:p w14:paraId="18751FB4" w14:textId="77777777" w:rsidR="00210FAB" w:rsidRDefault="00210FAB" w:rsidP="00210FAB">
          <w:pPr>
            <w:pStyle w:val="Paragraphedeliste"/>
            <w:numPr>
              <w:ilvl w:val="0"/>
              <w:numId w:val="36"/>
            </w:numPr>
            <w:rPr>
              <w:lang w:eastAsia="fr-FR"/>
            </w:rPr>
          </w:pPr>
          <w:r w:rsidRPr="00D87E40">
            <w:rPr>
              <w:lang w:eastAsia="fr-FR"/>
            </w:rPr>
            <w:t xml:space="preserve">Affichage de </w:t>
          </w:r>
          <w:r>
            <w:rPr>
              <w:lang w:eastAsia="fr-FR"/>
            </w:rPr>
            <w:t>deux couches (fonds OSM) et contrôle :</w:t>
          </w:r>
          <w:r w:rsidRPr="00050E4F">
            <w:t xml:space="preserve"> </w:t>
          </w:r>
        </w:p>
        <w:p w14:paraId="450E6AC3" w14:textId="3CB9B95A" w:rsidR="002B0C22" w:rsidRDefault="00210FAB" w:rsidP="002B0C22">
          <w:pPr>
            <w:pStyle w:val="Paragraphedeliste"/>
            <w:rPr>
              <w:lang w:eastAsia="fr-FR"/>
            </w:rPr>
          </w:pPr>
          <w:r w:rsidRPr="00D87E40">
            <w:drawing>
              <wp:inline distT="0" distB="0" distL="0" distR="0" wp14:anchorId="2CFA1B27" wp14:editId="58916C0B">
                <wp:extent cx="1883920" cy="1163116"/>
                <wp:effectExtent l="19050" t="19050" r="21590" b="18415"/>
                <wp:docPr id="5" name="Imag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296" cy="11701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3C087402" w14:textId="77777777" w:rsidR="002B0C22" w:rsidRPr="002B0C22" w:rsidRDefault="002B0C22" w:rsidP="002B0C22">
          <w:pPr>
            <w:pStyle w:val="Paragraphedeliste"/>
            <w:rPr>
              <w:lang w:eastAsia="fr-FR"/>
            </w:rPr>
          </w:pPr>
        </w:p>
        <w:p w14:paraId="31FB2BCB" w14:textId="0B423DE8" w:rsidR="00013862" w:rsidRPr="00013862" w:rsidRDefault="00013862" w:rsidP="00013862">
          <w:pPr>
            <w:pStyle w:val="Paragraphedeliste"/>
            <w:numPr>
              <w:ilvl w:val="0"/>
              <w:numId w:val="36"/>
            </w:numPr>
            <w:rPr>
              <w:lang w:eastAsia="fr-FR"/>
            </w:rPr>
          </w:pPr>
          <w:r w:rsidRPr="00013862">
            <w:rPr>
              <w:lang w:eastAsia="fr-FR"/>
            </w:rPr>
            <w:t xml:space="preserve">Hébergement de l’application sur mon hébergeur </w:t>
          </w:r>
          <w:proofErr w:type="spellStart"/>
          <w:r w:rsidRPr="00013862">
            <w:rPr>
              <w:lang w:eastAsia="fr-FR"/>
            </w:rPr>
            <w:t>hostinger</w:t>
          </w:r>
          <w:proofErr w:type="spellEnd"/>
          <w:r w:rsidRPr="00013862">
            <w:rPr>
              <w:lang w:eastAsia="fr-FR"/>
            </w:rPr>
            <w:t xml:space="preserve"> : </w:t>
          </w:r>
        </w:p>
        <w:p w14:paraId="7C303303" w14:textId="573133E7" w:rsidR="00BD30ED" w:rsidRPr="00013862" w:rsidRDefault="00013862" w:rsidP="001F5364">
          <w:pPr>
            <w:ind w:left="360" w:firstLine="360"/>
            <w:rPr>
              <w:lang w:eastAsia="fr-FR"/>
            </w:rPr>
          </w:pPr>
          <w:hyperlink r:id="rId27" w:history="1">
            <w:r w:rsidRPr="002019EA">
              <w:rPr>
                <w:rStyle w:val="Lienhypertexte"/>
              </w:rPr>
              <w:t>http://www.cretejonathan.fr/transports_idf/Leaflet/TP_LeafletJS.html</w:t>
            </w:r>
          </w:hyperlink>
        </w:p>
        <w:p w14:paraId="3E11897F" w14:textId="0107A96E" w:rsidR="00013862" w:rsidRPr="00013862" w:rsidRDefault="00013862" w:rsidP="001F5364">
          <w:pPr>
            <w:ind w:left="360"/>
            <w:rPr>
              <w:sz w:val="28"/>
              <w:szCs w:val="28"/>
              <w:lang w:eastAsia="fr-FR"/>
            </w:rPr>
          </w:pPr>
          <w:r w:rsidRPr="00013862">
            <w:drawing>
              <wp:inline distT="0" distB="0" distL="0" distR="0" wp14:anchorId="1076F715" wp14:editId="0EBF4B07">
                <wp:extent cx="5760720" cy="3402330"/>
                <wp:effectExtent l="0" t="0" r="0" b="7620"/>
                <wp:docPr id="19" name="Imag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3402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Pr="00013862">
            <w:rPr>
              <w:lang w:eastAsia="fr-FR"/>
            </w:rPr>
            <w:t xml:space="preserve">(Utilisation du client ftp </w:t>
          </w:r>
          <w:proofErr w:type="spellStart"/>
          <w:r w:rsidRPr="00013862">
            <w:rPr>
              <w:lang w:eastAsia="fr-FR"/>
            </w:rPr>
            <w:t>FileZilla</w:t>
          </w:r>
          <w:proofErr w:type="spellEnd"/>
          <w:r w:rsidRPr="00013862">
            <w:rPr>
              <w:lang w:eastAsia="fr-FR"/>
            </w:rPr>
            <w:t>)</w:t>
          </w:r>
        </w:p>
        <w:p w14:paraId="0DD9DE3C" w14:textId="14DD1E64" w:rsidR="002B0C22" w:rsidRDefault="002B0C22" w:rsidP="002B0C22">
          <w:pPr>
            <w:pStyle w:val="Paragraphedeliste"/>
            <w:numPr>
              <w:ilvl w:val="0"/>
              <w:numId w:val="36"/>
            </w:numPr>
            <w:rPr>
              <w:lang w:eastAsia="fr-FR"/>
            </w:rPr>
          </w:pPr>
          <w:r>
            <w:rPr>
              <w:lang w:eastAsia="fr-FR"/>
            </w:rPr>
            <w:t>Versionning de l’application</w:t>
          </w:r>
          <w:r>
            <w:rPr>
              <w:lang w:eastAsia="fr-FR"/>
            </w:rPr>
            <w:t xml:space="preserve"> : </w:t>
          </w:r>
        </w:p>
        <w:p w14:paraId="01E39F40" w14:textId="1B05B3F0" w:rsidR="002B0C22" w:rsidRDefault="002B0C22" w:rsidP="002B0C22">
          <w:pPr>
            <w:pStyle w:val="Paragraphedeliste"/>
            <w:rPr>
              <w:lang w:eastAsia="fr-FR"/>
            </w:rPr>
          </w:pPr>
          <w:r>
            <w:rPr>
              <w:lang w:eastAsia="fr-FR"/>
            </w:rPr>
            <w:t xml:space="preserve">Sur mon repository </w:t>
          </w:r>
          <w:proofErr w:type="spellStart"/>
          <w:r>
            <w:rPr>
              <w:lang w:eastAsia="fr-FR"/>
            </w:rPr>
            <w:t>gitHub</w:t>
          </w:r>
          <w:proofErr w:type="spellEnd"/>
          <w:r>
            <w:rPr>
              <w:lang w:eastAsia="fr-FR"/>
            </w:rPr>
            <w:t xml:space="preserve"> (branche master) : </w:t>
          </w:r>
          <w:hyperlink r:id="rId29" w:history="1">
            <w:r w:rsidRPr="002019EA">
              <w:rPr>
                <w:rStyle w:val="Lienhypertexte"/>
                <w:lang w:eastAsia="fr-FR"/>
              </w:rPr>
              <w:t>https://github.com/JonathanCrt/INFO_Geomatic/tree/master</w:t>
            </w:r>
          </w:hyperlink>
        </w:p>
        <w:p w14:paraId="7806361D" w14:textId="77777777" w:rsidR="002B0C22" w:rsidRPr="00013862" w:rsidRDefault="002B0C22" w:rsidP="002B0C22">
          <w:pPr>
            <w:pStyle w:val="Paragraphedeliste"/>
            <w:rPr>
              <w:lang w:eastAsia="fr-FR"/>
            </w:rPr>
          </w:pPr>
        </w:p>
        <w:p w14:paraId="66456782" w14:textId="0DF8CCCB" w:rsidR="00013862" w:rsidRDefault="00013862" w:rsidP="001E0CAF">
          <w:pPr>
            <w:rPr>
              <w:sz w:val="24"/>
              <w:szCs w:val="24"/>
              <w:lang w:eastAsia="fr-FR"/>
            </w:rPr>
          </w:pPr>
        </w:p>
        <w:p w14:paraId="1CD54112" w14:textId="77777777" w:rsidR="002B0C22" w:rsidRPr="00013862" w:rsidRDefault="002B0C22" w:rsidP="001E0CAF">
          <w:pPr>
            <w:rPr>
              <w:sz w:val="24"/>
              <w:szCs w:val="24"/>
              <w:lang w:eastAsia="fr-FR"/>
            </w:rPr>
          </w:pPr>
        </w:p>
        <w:p w14:paraId="6BA1047D" w14:textId="42089DD4" w:rsidR="000A6E00" w:rsidRPr="000A6E00" w:rsidRDefault="000A6E00" w:rsidP="000A6E00">
          <w:pPr>
            <w:rPr>
              <w:b/>
              <w:bCs/>
              <w:sz w:val="28"/>
              <w:szCs w:val="28"/>
              <w:lang w:eastAsia="fr-FR"/>
            </w:rPr>
          </w:pPr>
          <w:r w:rsidRPr="000A6E00">
            <w:rPr>
              <w:b/>
              <w:bCs/>
              <w:sz w:val="28"/>
              <w:szCs w:val="28"/>
              <w:lang w:eastAsia="fr-FR"/>
            </w:rPr>
            <w:lastRenderedPageBreak/>
            <w:t xml:space="preserve">Ce qui ne </w:t>
          </w:r>
          <w:r w:rsidRPr="00343939">
            <w:rPr>
              <w:b/>
              <w:bCs/>
              <w:color w:val="FF0000"/>
              <w:sz w:val="28"/>
              <w:szCs w:val="28"/>
              <w:lang w:eastAsia="fr-FR"/>
            </w:rPr>
            <w:t>fonctionne pas</w:t>
          </w:r>
          <w:r w:rsidR="00BD30ED" w:rsidRPr="00343939">
            <w:rPr>
              <w:b/>
              <w:bCs/>
              <w:color w:val="FF0000"/>
              <w:sz w:val="28"/>
              <w:szCs w:val="28"/>
              <w:lang w:eastAsia="fr-FR"/>
            </w:rPr>
            <w:t xml:space="preserve"> </w:t>
          </w:r>
          <w:r w:rsidR="00BD30ED">
            <w:rPr>
              <w:b/>
              <w:bCs/>
              <w:sz w:val="28"/>
              <w:szCs w:val="28"/>
              <w:lang w:eastAsia="fr-FR"/>
            </w:rPr>
            <w:t>dans l’application</w:t>
          </w:r>
        </w:p>
        <w:p w14:paraId="37C3BFC7" w14:textId="00B2A379" w:rsidR="000A6E00" w:rsidRDefault="00BD30ED" w:rsidP="00BD30ED">
          <w:pPr>
            <w:pStyle w:val="Paragraphedeliste"/>
            <w:numPr>
              <w:ilvl w:val="0"/>
              <w:numId w:val="36"/>
            </w:numPr>
            <w:rPr>
              <w:lang w:eastAsia="fr-FR"/>
            </w:rPr>
          </w:pPr>
          <w:r>
            <w:rPr>
              <w:lang w:eastAsia="fr-FR"/>
            </w:rPr>
            <w:t xml:space="preserve">Affichage du fond BING </w:t>
          </w:r>
          <w:proofErr w:type="spellStart"/>
          <w:r>
            <w:rPr>
              <w:lang w:eastAsia="fr-FR"/>
            </w:rPr>
            <w:t>Maps</w:t>
          </w:r>
          <w:proofErr w:type="spellEnd"/>
          <w:r>
            <w:rPr>
              <w:lang w:eastAsia="fr-FR"/>
            </w:rPr>
            <w:t xml:space="preserve"> Satellite</w:t>
          </w:r>
          <w:r w:rsidR="00050E4F">
            <w:rPr>
              <w:lang w:eastAsia="fr-FR"/>
            </w:rPr>
            <w:t xml:space="preserve"> : </w:t>
          </w:r>
        </w:p>
        <w:p w14:paraId="7771D305" w14:textId="44D4BA48" w:rsidR="00D87E40" w:rsidRPr="00234514" w:rsidRDefault="00050E4F" w:rsidP="002B0C22">
          <w:pPr>
            <w:pStyle w:val="Paragraphedeliste"/>
            <w:rPr>
              <w:lang w:eastAsia="fr-FR"/>
            </w:rPr>
          </w:pPr>
          <w:r>
            <w:rPr>
              <w:lang w:eastAsia="fr-FR"/>
            </w:rPr>
            <w:t>Je n’ai pas réussi à récupérer une couche sur le site BING, je suppose qu’il s’agit d’une auquel nous devons posséder une clé/jeton pour pouvoir nous identifier et récupérer la couche.</w:t>
          </w:r>
        </w:p>
        <w:p w14:paraId="4BCFE861" w14:textId="77777777" w:rsidR="00FC11C1" w:rsidRDefault="00FC11C1" w:rsidP="001E0CAF">
          <w:pPr>
            <w:rPr>
              <w:rFonts w:eastAsiaTheme="minorEastAsia"/>
              <w:b/>
              <w:bCs/>
              <w:color w:val="00B050"/>
              <w:sz w:val="32"/>
              <w:szCs w:val="32"/>
              <w:lang w:eastAsia="fr-FR"/>
            </w:rPr>
          </w:pPr>
        </w:p>
        <w:p w14:paraId="1B167279" w14:textId="366EB403" w:rsidR="001E0CAF" w:rsidRPr="00343939" w:rsidRDefault="001E0CAF" w:rsidP="00343939">
          <w:pPr>
            <w:rPr>
              <w:rFonts w:eastAsiaTheme="minorEastAsia"/>
              <w:b/>
              <w:bCs/>
              <w:color w:val="00B050"/>
              <w:sz w:val="32"/>
              <w:szCs w:val="32"/>
              <w:lang w:eastAsia="fr-FR"/>
            </w:rPr>
          </w:pPr>
          <w:r>
            <w:rPr>
              <w:rFonts w:eastAsiaTheme="minorEastAsia"/>
              <w:b/>
              <w:bCs/>
              <w:color w:val="00B050"/>
              <w:sz w:val="32"/>
              <w:szCs w:val="32"/>
              <w:lang w:eastAsia="fr-FR"/>
            </w:rPr>
            <w:t>Conclusion</w:t>
          </w:r>
        </w:p>
        <w:p w14:paraId="4F1CC35D" w14:textId="73089D50" w:rsidR="00343939" w:rsidRDefault="001E0CAF" w:rsidP="001E0CAF">
          <w:pPr>
            <w:jc w:val="both"/>
            <w:rPr>
              <w:rFonts w:eastAsiaTheme="minorEastAsia" w:cstheme="minorHAnsi"/>
              <w:bCs/>
              <w:lang w:eastAsia="fr-FR"/>
            </w:rPr>
          </w:pPr>
          <w:r w:rsidRPr="002B0C22">
            <w:rPr>
              <w:rFonts w:eastAsiaTheme="minorEastAsia" w:cstheme="minorHAnsi"/>
              <w:bCs/>
              <w:lang w:eastAsia="fr-FR"/>
            </w:rPr>
            <w:t xml:space="preserve">Ce </w:t>
          </w:r>
          <w:r w:rsidR="00343939">
            <w:rPr>
              <w:rFonts w:eastAsiaTheme="minorEastAsia" w:cstheme="minorHAnsi"/>
              <w:bCs/>
              <w:lang w:eastAsia="fr-FR"/>
            </w:rPr>
            <w:t xml:space="preserve">TP sur </w:t>
          </w:r>
          <w:proofErr w:type="spellStart"/>
          <w:r w:rsidR="00343939">
            <w:rPr>
              <w:rFonts w:eastAsiaTheme="minorEastAsia" w:cstheme="minorHAnsi"/>
              <w:bCs/>
              <w:lang w:eastAsia="fr-FR"/>
            </w:rPr>
            <w:t>LeafletJS</w:t>
          </w:r>
          <w:proofErr w:type="spellEnd"/>
          <w:r w:rsidR="00343939">
            <w:rPr>
              <w:rFonts w:eastAsiaTheme="minorEastAsia" w:cstheme="minorHAnsi"/>
              <w:bCs/>
              <w:lang w:eastAsia="fr-FR"/>
            </w:rPr>
            <w:t xml:space="preserve"> est très intéressant dans la mesure ou il mélange des compétences de développement web (que je </w:t>
          </w:r>
          <w:r w:rsidR="000860AF">
            <w:rPr>
              <w:rFonts w:eastAsiaTheme="minorEastAsia" w:cstheme="minorHAnsi"/>
              <w:bCs/>
              <w:lang w:eastAsia="fr-FR"/>
            </w:rPr>
            <w:t>possède</w:t>
          </w:r>
          <w:r w:rsidR="00343939">
            <w:rPr>
              <w:rFonts w:eastAsiaTheme="minorEastAsia" w:cstheme="minorHAnsi"/>
              <w:bCs/>
              <w:lang w:eastAsia="fr-FR"/>
            </w:rPr>
            <w:t xml:space="preserve">) et des notions de cartographies (Que je suis </w:t>
          </w:r>
          <w:r w:rsidR="000860AF">
            <w:rPr>
              <w:rFonts w:eastAsiaTheme="minorEastAsia" w:cstheme="minorHAnsi"/>
              <w:bCs/>
              <w:lang w:eastAsia="fr-FR"/>
            </w:rPr>
            <w:t>en train</w:t>
          </w:r>
          <w:r w:rsidR="00343939">
            <w:rPr>
              <w:rFonts w:eastAsiaTheme="minorEastAsia" w:cstheme="minorHAnsi"/>
              <w:bCs/>
              <w:lang w:eastAsia="fr-FR"/>
            </w:rPr>
            <w:t xml:space="preserve"> d’apprendre, </w:t>
          </w:r>
          <w:proofErr w:type="spellStart"/>
          <w:r w:rsidR="00343939">
            <w:rPr>
              <w:rFonts w:eastAsiaTheme="minorEastAsia" w:cstheme="minorHAnsi"/>
              <w:bCs/>
              <w:lang w:eastAsia="fr-FR"/>
            </w:rPr>
            <w:t>WebMapping</w:t>
          </w:r>
          <w:proofErr w:type="spellEnd"/>
          <w:r w:rsidR="00343939">
            <w:rPr>
              <w:rFonts w:eastAsiaTheme="minorEastAsia" w:cstheme="minorHAnsi"/>
              <w:bCs/>
              <w:lang w:eastAsia="fr-FR"/>
            </w:rPr>
            <w:t xml:space="preserve">). J’ai pu manipuler un </w:t>
          </w:r>
          <w:r w:rsidR="000860AF">
            <w:rPr>
              <w:rFonts w:eastAsiaTheme="minorEastAsia" w:cstheme="minorHAnsi"/>
              <w:bCs/>
              <w:lang w:eastAsia="fr-FR"/>
            </w:rPr>
            <w:t>Framework</w:t>
          </w:r>
          <w:r w:rsidR="00343939">
            <w:rPr>
              <w:rFonts w:eastAsiaTheme="minorEastAsia" w:cstheme="minorHAnsi"/>
              <w:bCs/>
              <w:lang w:eastAsia="fr-FR"/>
            </w:rPr>
            <w:t xml:space="preserve"> avec de riche</w:t>
          </w:r>
          <w:r w:rsidR="000860AF">
            <w:rPr>
              <w:rFonts w:eastAsiaTheme="minorEastAsia" w:cstheme="minorHAnsi"/>
              <w:bCs/>
              <w:lang w:eastAsia="fr-FR"/>
            </w:rPr>
            <w:t>s</w:t>
          </w:r>
          <w:r w:rsidR="00343939">
            <w:rPr>
              <w:rFonts w:eastAsiaTheme="minorEastAsia" w:cstheme="minorHAnsi"/>
              <w:bCs/>
              <w:lang w:eastAsia="fr-FR"/>
            </w:rPr>
            <w:t xml:space="preserve"> fonctionnalités, </w:t>
          </w:r>
          <w:r w:rsidR="000860AF">
            <w:rPr>
              <w:rFonts w:eastAsiaTheme="minorEastAsia" w:cstheme="minorHAnsi"/>
              <w:bCs/>
              <w:lang w:eastAsia="fr-FR"/>
            </w:rPr>
            <w:t xml:space="preserve">me </w:t>
          </w:r>
          <w:r w:rsidR="00343939">
            <w:rPr>
              <w:rFonts w:eastAsiaTheme="minorEastAsia" w:cstheme="minorHAnsi"/>
              <w:bCs/>
              <w:lang w:eastAsia="fr-FR"/>
            </w:rPr>
            <w:t xml:space="preserve">permettant de construire une carte interactive intéressante. Si j’ai le temps , je pourrai essayer d’en faire une autre, par exemple pour afficher </w:t>
          </w:r>
          <w:r w:rsidR="000860AF">
            <w:rPr>
              <w:rFonts w:eastAsiaTheme="minorEastAsia" w:cstheme="minorHAnsi"/>
              <w:bCs/>
              <w:lang w:eastAsia="fr-FR"/>
            </w:rPr>
            <w:t xml:space="preserve">une carte du réseau ferroviaire de France: </w:t>
          </w:r>
        </w:p>
        <w:p w14:paraId="0B68108C" w14:textId="54D8F694" w:rsidR="000860AF" w:rsidRPr="002B0C22" w:rsidRDefault="000860AF" w:rsidP="001E0CAF">
          <w:pPr>
            <w:jc w:val="both"/>
            <w:rPr>
              <w:rFonts w:eastAsiaTheme="minorEastAsia" w:cstheme="minorHAnsi"/>
              <w:bCs/>
              <w:lang w:eastAsia="fr-FR"/>
            </w:rPr>
          </w:pPr>
          <w:r>
            <w:rPr>
              <w:rFonts w:eastAsiaTheme="minorEastAsia" w:cstheme="minorHAnsi"/>
              <w:bCs/>
              <w:lang w:eastAsia="fr-FR"/>
            </w:rPr>
            <w:t xml:space="preserve">Dans cette idée: </w:t>
          </w:r>
        </w:p>
        <w:p w14:paraId="6D8D38EF" w14:textId="1BDA087D" w:rsidR="001E0CAF" w:rsidRPr="001E0CAF" w:rsidRDefault="000860AF" w:rsidP="001E0CAF">
          <w:pPr>
            <w:rPr>
              <w:rFonts w:eastAsiaTheme="minorEastAsia" w:cstheme="minorHAnsi"/>
              <w:b/>
              <w:bCs/>
              <w:color w:val="C00000"/>
              <w:sz w:val="24"/>
              <w:szCs w:val="24"/>
              <w:lang w:eastAsia="fr-FR"/>
            </w:rPr>
          </w:pPr>
          <w:r w:rsidRPr="000860AF">
            <w:drawing>
              <wp:inline distT="0" distB="0" distL="0" distR="0" wp14:anchorId="16847742" wp14:editId="3CBB97FE">
                <wp:extent cx="5760720" cy="2593975"/>
                <wp:effectExtent l="0" t="0" r="0" b="0"/>
                <wp:docPr id="450" name="Image 4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2593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DCE19AA" w14:textId="3024EE04" w:rsidR="001E0CAF" w:rsidRPr="000860AF" w:rsidRDefault="000860AF" w:rsidP="001E0CAF">
          <w:pPr>
            <w:rPr>
              <w:rFonts w:eastAsiaTheme="minorEastAsia"/>
              <w:color w:val="C00000"/>
              <w:lang w:eastAsia="fr-FR"/>
            </w:rPr>
          </w:pPr>
          <w:hyperlink r:id="rId31" w:history="1">
            <w:r>
              <w:rPr>
                <w:rStyle w:val="Lienhypertexte"/>
              </w:rPr>
              <w:t>https://www.geoportail.gouv.fr/donnees/reseau-ferroviaire</w:t>
            </w:r>
          </w:hyperlink>
        </w:p>
        <w:p w14:paraId="6DE1FBEE" w14:textId="14DA19BD" w:rsidR="000860AF" w:rsidRPr="000860AF" w:rsidRDefault="001E0CAF" w:rsidP="000860AF">
          <w:pPr>
            <w:tabs>
              <w:tab w:val="left" w:pos="7062"/>
            </w:tabs>
            <w:rPr>
              <w:rFonts w:eastAsiaTheme="minorEastAsia"/>
              <w:b/>
              <w:bCs/>
              <w:color w:val="C00000"/>
              <w:sz w:val="32"/>
              <w:szCs w:val="32"/>
              <w:lang w:eastAsia="fr-FR"/>
            </w:rPr>
          </w:pPr>
          <w:bookmarkStart w:id="3" w:name="_GoBack"/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39" behindDoc="0" locked="0" layoutInCell="1" allowOverlap="1" wp14:anchorId="66671246" wp14:editId="1B35053D">
                    <wp:simplePos x="0" y="0"/>
                    <wp:positionH relativeFrom="column">
                      <wp:posOffset>5759450</wp:posOffset>
                    </wp:positionH>
                    <wp:positionV relativeFrom="paragraph">
                      <wp:posOffset>3136900</wp:posOffset>
                    </wp:positionV>
                    <wp:extent cx="589915" cy="295910"/>
                    <wp:effectExtent l="1270" t="0" r="1270" b="3175"/>
                    <wp:wrapNone/>
                    <wp:docPr id="36" name="Text Box 1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89320" cy="295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14:paraId="1ACCFC73" w14:textId="77777777" w:rsidR="001E0CAF" w:rsidRDefault="001E0CAF" w:rsidP="001E0CAF">
                                <w:pPr>
                                  <w:pStyle w:val="Contenudecadre"/>
                                  <w:jc w:val="center"/>
                                </w:pPr>
                              </w:p>
                            </w:txbxContent>
                          </wps:txbx>
                          <wps:bodyPr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66671246" id="Text Box 149" o:spid="_x0000_s1038" style="position:absolute;margin-left:453.5pt;margin-top:247pt;width:46.45pt;height:23.3pt;z-index:2516613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" stroked="f">
                    <v:textbox>
                      <w:txbxContent>
                        <w:p w14:paraId="1ACCFC73" w14:textId="77777777" w:rsidR="001E0CAF" w:rsidRDefault="001E0CAF" w:rsidP="001E0CAF">
                          <w:pPr>
                            <w:pStyle w:val="Contenudecadre"/>
                            <w:jc w:val="center"/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</w:p>
        <w:bookmarkEnd w:id="3" w:displacedByCustomXml="next"/>
      </w:sdtContent>
    </w:sdt>
    <w:p w14:paraId="68338BB6" w14:textId="754EDF86" w:rsidR="00B24CD5" w:rsidRPr="000860AF" w:rsidRDefault="001B3744" w:rsidP="005B223A">
      <w:r>
        <w:rPr>
          <w:rFonts w:eastAsiaTheme="minorEastAsia"/>
          <w:b/>
          <w:bCs/>
          <w:noProof/>
          <w:color w:val="C00000"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0BFA217D" wp14:editId="19550F6A">
                <wp:simplePos x="0" y="0"/>
                <wp:positionH relativeFrom="margin">
                  <wp:posOffset>3498393</wp:posOffset>
                </wp:positionH>
                <wp:positionV relativeFrom="paragraph">
                  <wp:posOffset>174048</wp:posOffset>
                </wp:positionV>
                <wp:extent cx="4212800" cy="3291262"/>
                <wp:effectExtent l="0" t="0" r="0" b="4445"/>
                <wp:wrapNone/>
                <wp:docPr id="31" name="Zone de text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2800" cy="32912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133E5D" w14:textId="6B3A66AC" w:rsidR="005E7D13" w:rsidRDefault="005E7D1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A217D" id="Zone de texte 31" o:spid="_x0000_s1039" type="#_x0000_t202" style="position:absolute;margin-left:275.45pt;margin-top:13.7pt;width:331.7pt;height:259.15pt;z-index:-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" fillcolor="white [3201]" stroked="f" strokeweight=".5pt">
                <v:textbox>
                  <w:txbxContent>
                    <w:p w14:paraId="7B133E5D" w14:textId="6B3A66AC" w:rsidR="005E7D13" w:rsidRDefault="005E7D13"/>
                  </w:txbxContent>
                </v:textbox>
                <w10:wrap anchorx="margin"/>
              </v:shape>
            </w:pict>
          </mc:Fallback>
        </mc:AlternateContent>
      </w:r>
      <w:r w:rsidR="00363B81">
        <w:rPr>
          <w:rFonts w:eastAsiaTheme="minorEastAsia"/>
          <w:b/>
          <w:bCs/>
          <w:noProof/>
          <w:color w:val="C00000"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19C255BA" wp14:editId="03DF8356">
                <wp:simplePos x="0" y="0"/>
                <wp:positionH relativeFrom="column">
                  <wp:posOffset>5759450</wp:posOffset>
                </wp:positionH>
                <wp:positionV relativeFrom="paragraph">
                  <wp:posOffset>3353435</wp:posOffset>
                </wp:positionV>
                <wp:extent cx="588010" cy="294005"/>
                <wp:effectExtent l="1270" t="0" r="1270" b="3175"/>
                <wp:wrapNone/>
                <wp:docPr id="6" name="Text Box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01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0CF1DD" w14:textId="397837FD" w:rsidR="005E7D13" w:rsidRDefault="005E7D13" w:rsidP="005A764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C255BA" id="_x0000_s1040" type="#_x0000_t202" style="position:absolute;margin-left:453.5pt;margin-top:264.05pt;width:46.3pt;height:23.15pt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" stroked="f">
                <v:textbox>
                  <w:txbxContent>
                    <w:p w14:paraId="770CF1DD" w14:textId="397837FD" w:rsidR="005E7D13" w:rsidRDefault="005E7D13" w:rsidP="005A764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sectPr w:rsidR="00B24CD5" w:rsidRPr="000860AF" w:rsidSect="00044E2B">
      <w:footerReference w:type="default" r:id="rId32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26D1D8" w14:textId="77777777" w:rsidR="00ED0EEA" w:rsidRDefault="00ED0EEA" w:rsidP="008C5260">
      <w:pPr>
        <w:spacing w:after="0" w:line="240" w:lineRule="auto"/>
      </w:pPr>
      <w:r>
        <w:separator/>
      </w:r>
    </w:p>
  </w:endnote>
  <w:endnote w:type="continuationSeparator" w:id="0">
    <w:p w14:paraId="132BCDEC" w14:textId="77777777" w:rsidR="00ED0EEA" w:rsidRDefault="00ED0EEA" w:rsidP="008C5260">
      <w:pPr>
        <w:spacing w:after="0" w:line="240" w:lineRule="auto"/>
      </w:pPr>
      <w:r>
        <w:continuationSeparator/>
      </w:r>
    </w:p>
  </w:endnote>
  <w:endnote w:type="continuationNotice" w:id="1">
    <w:p w14:paraId="774F0E72" w14:textId="77777777" w:rsidR="00ED0EEA" w:rsidRDefault="00ED0EE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DejaVu Sans Mono">
    <w:altName w:val="Verdana"/>
    <w:panose1 w:val="020B0609030804020204"/>
    <w:charset w:val="00"/>
    <w:family w:val="roman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508488" w14:textId="589BE6B0" w:rsidR="005E7D13" w:rsidRDefault="005E7D13" w:rsidP="005E16A4">
    <w:pPr>
      <w:pStyle w:val="Pieddepage"/>
    </w:pPr>
    <w:r>
      <w:t>Jonathan CR</w:t>
    </w:r>
    <w:r w:rsidRPr="005E16A4">
      <w:t>É</w:t>
    </w:r>
    <w:r>
      <w:t>T</w:t>
    </w:r>
    <w:r w:rsidRPr="005E16A4">
      <w:t>É</w:t>
    </w:r>
    <w:r w:rsidR="00115BBD" w:rsidRPr="00115BBD">
      <w:t xml:space="preserve"> </w:t>
    </w:r>
    <w:r w:rsidR="00115BBD">
      <w:t xml:space="preserve">                                                                                                                          </w:t>
    </w:r>
    <w:r>
      <w:tab/>
    </w:r>
    <w:r>
      <w:tab/>
    </w:r>
    <w:r>
      <w:rPr>
        <w:b/>
        <w:bCs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B40F88" w14:textId="77777777" w:rsidR="00ED0EEA" w:rsidRDefault="00ED0EEA" w:rsidP="008C5260">
      <w:pPr>
        <w:spacing w:after="0" w:line="240" w:lineRule="auto"/>
      </w:pPr>
      <w:r>
        <w:separator/>
      </w:r>
    </w:p>
  </w:footnote>
  <w:footnote w:type="continuationSeparator" w:id="0">
    <w:p w14:paraId="3CE1871A" w14:textId="77777777" w:rsidR="00ED0EEA" w:rsidRDefault="00ED0EEA" w:rsidP="008C5260">
      <w:pPr>
        <w:spacing w:after="0" w:line="240" w:lineRule="auto"/>
      </w:pPr>
      <w:r>
        <w:continuationSeparator/>
      </w:r>
    </w:p>
  </w:footnote>
  <w:footnote w:type="continuationNotice" w:id="1">
    <w:p w14:paraId="70512634" w14:textId="77777777" w:rsidR="00ED0EEA" w:rsidRDefault="00ED0EE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508EAD57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65" type="#_x0000_t75" style="width:384pt;height:384pt" o:bullet="t">
        <v:imagedata r:id="rId1" o:title="unnamed"/>
      </v:shape>
    </w:pict>
  </w:numPicBullet>
  <w:numPicBullet w:numPicBulletId="1">
    <w:pict>
      <v:shape w14:anchorId="3AA954AE" id="_x0000_i1366" type="#_x0000_t75" style="width:97.45pt;height:98.4pt" o:bullet="t">
        <v:imagedata r:id="rId2" o:title="LOGO-SG-INFO"/>
      </v:shape>
    </w:pict>
  </w:numPicBullet>
  <w:numPicBullet w:numPicBulletId="2">
    <w:pict>
      <v:shape w14:anchorId="1C8BDE0B" id="_x0000_i1367" type="#_x0000_t75" style="width:1in;height:70.55pt" o:bullet="t">
        <v:imagedata r:id="rId3" o:title="LOGO-SG-INFO"/>
      </v:shape>
    </w:pict>
  </w:numPicBullet>
  <w:abstractNum w:abstractNumId="0" w15:restartNumberingAfterBreak="0">
    <w:nsid w:val="008B7F8A"/>
    <w:multiLevelType w:val="hybridMultilevel"/>
    <w:tmpl w:val="49688820"/>
    <w:lvl w:ilvl="0" w:tplc="93D03C82">
      <w:start w:val="1"/>
      <w:numFmt w:val="bullet"/>
      <w:lvlText w:val=""/>
      <w:lvlPicBulletId w:val="2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3D03C82">
      <w:start w:val="1"/>
      <w:numFmt w:val="bullet"/>
      <w:lvlText w:val=""/>
      <w:lvlPicBulletId w:val="2"/>
      <w:lvlJc w:val="left"/>
      <w:pPr>
        <w:ind w:left="2160" w:hanging="360"/>
      </w:pPr>
      <w:rPr>
        <w:rFonts w:ascii="Symbol" w:hAnsi="Symbol" w:hint="default"/>
        <w:color w:val="auto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9C3C7F"/>
    <w:multiLevelType w:val="hybridMultilevel"/>
    <w:tmpl w:val="B1D4A0A2"/>
    <w:lvl w:ilvl="0" w:tplc="FF1A13B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F26CF8"/>
    <w:multiLevelType w:val="hybridMultilevel"/>
    <w:tmpl w:val="406E1D4C"/>
    <w:lvl w:ilvl="0" w:tplc="E0E8CFD2">
      <w:numFmt w:val="bullet"/>
      <w:lvlText w:val=""/>
      <w:lvlJc w:val="left"/>
      <w:pPr>
        <w:ind w:left="177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3" w15:restartNumberingAfterBreak="0">
    <w:nsid w:val="0E4E70B8"/>
    <w:multiLevelType w:val="hybridMultilevel"/>
    <w:tmpl w:val="20F6D47A"/>
    <w:lvl w:ilvl="0" w:tplc="93D03C82">
      <w:start w:val="1"/>
      <w:numFmt w:val="bullet"/>
      <w:lvlText w:val=""/>
      <w:lvlPicBulletId w:val="2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3277506"/>
    <w:multiLevelType w:val="hybridMultilevel"/>
    <w:tmpl w:val="57248A6A"/>
    <w:lvl w:ilvl="0" w:tplc="93D03C82">
      <w:start w:val="1"/>
      <w:numFmt w:val="bullet"/>
      <w:lvlText w:val=""/>
      <w:lvlPicBulletId w:val="2"/>
      <w:lvlJc w:val="left"/>
      <w:pPr>
        <w:ind w:left="1296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5" w15:restartNumberingAfterBreak="0">
    <w:nsid w:val="17E42E08"/>
    <w:multiLevelType w:val="hybridMultilevel"/>
    <w:tmpl w:val="11544A40"/>
    <w:lvl w:ilvl="0" w:tplc="395E26D2">
      <w:start w:val="1"/>
      <w:numFmt w:val="bullet"/>
      <w:lvlText w:val=""/>
      <w:lvlPicBulletId w:val="0"/>
      <w:lvlJc w:val="left"/>
      <w:pPr>
        <w:ind w:left="2135" w:hanging="360"/>
      </w:pPr>
      <w:rPr>
        <w:rFonts w:ascii="Symbol" w:hAnsi="Symbol" w:hint="default"/>
        <w:color w:val="auto"/>
      </w:rPr>
    </w:lvl>
    <w:lvl w:ilvl="1" w:tplc="395E26D2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77565B"/>
    <w:multiLevelType w:val="hybridMultilevel"/>
    <w:tmpl w:val="C3423F68"/>
    <w:lvl w:ilvl="0" w:tplc="395E26D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C2121C"/>
    <w:multiLevelType w:val="hybridMultilevel"/>
    <w:tmpl w:val="BAE8D4BC"/>
    <w:lvl w:ilvl="0" w:tplc="395E26D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D952A4"/>
    <w:multiLevelType w:val="hybridMultilevel"/>
    <w:tmpl w:val="6248C920"/>
    <w:lvl w:ilvl="0" w:tplc="604A60B4">
      <w:start w:val="1"/>
      <w:numFmt w:val="bullet"/>
      <w:lvlText w:val=""/>
      <w:lvlPicBulletId w:val="1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624C4E"/>
    <w:multiLevelType w:val="hybridMultilevel"/>
    <w:tmpl w:val="F3B4F97A"/>
    <w:lvl w:ilvl="0" w:tplc="93D03C82">
      <w:start w:val="1"/>
      <w:numFmt w:val="bullet"/>
      <w:lvlText w:val=""/>
      <w:lvlPicBulletId w:val="2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81473B"/>
    <w:multiLevelType w:val="hybridMultilevel"/>
    <w:tmpl w:val="CF5EC1C8"/>
    <w:lvl w:ilvl="0" w:tplc="D87454FC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5B768A"/>
    <w:multiLevelType w:val="hybridMultilevel"/>
    <w:tmpl w:val="75FCE906"/>
    <w:lvl w:ilvl="0" w:tplc="93D03C82">
      <w:start w:val="1"/>
      <w:numFmt w:val="bullet"/>
      <w:lvlText w:val=""/>
      <w:lvlPicBulletId w:val="2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2B1257"/>
    <w:multiLevelType w:val="hybridMultilevel"/>
    <w:tmpl w:val="A6C8E43A"/>
    <w:lvl w:ilvl="0" w:tplc="395E26D2">
      <w:start w:val="1"/>
      <w:numFmt w:val="bullet"/>
      <w:lvlText w:val=""/>
      <w:lvlPicBulletId w:val="0"/>
      <w:lvlJc w:val="left"/>
      <w:pPr>
        <w:ind w:left="936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3" w15:restartNumberingAfterBreak="0">
    <w:nsid w:val="48373167"/>
    <w:multiLevelType w:val="hybridMultilevel"/>
    <w:tmpl w:val="FFD67134"/>
    <w:lvl w:ilvl="0" w:tplc="A14C8FC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F53077"/>
    <w:multiLevelType w:val="hybridMultilevel"/>
    <w:tmpl w:val="DE341E7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4477E8"/>
    <w:multiLevelType w:val="hybridMultilevel"/>
    <w:tmpl w:val="92F67120"/>
    <w:lvl w:ilvl="0" w:tplc="93D03C82">
      <w:start w:val="1"/>
      <w:numFmt w:val="bullet"/>
      <w:lvlText w:val=""/>
      <w:lvlPicBulletId w:val="2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7215CB"/>
    <w:multiLevelType w:val="hybridMultilevel"/>
    <w:tmpl w:val="72BC0480"/>
    <w:lvl w:ilvl="0" w:tplc="93D03C82">
      <w:start w:val="1"/>
      <w:numFmt w:val="bullet"/>
      <w:lvlText w:val=""/>
      <w:lvlPicBulletId w:val="2"/>
      <w:lvlJc w:val="left"/>
      <w:pPr>
        <w:ind w:left="1068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52AB2D63"/>
    <w:multiLevelType w:val="hybridMultilevel"/>
    <w:tmpl w:val="CB680496"/>
    <w:lvl w:ilvl="0" w:tplc="604A60B4">
      <w:start w:val="1"/>
      <w:numFmt w:val="bullet"/>
      <w:lvlText w:val=""/>
      <w:lvlPicBulletId w:val="1"/>
      <w:lvlJc w:val="left"/>
      <w:pPr>
        <w:ind w:left="1068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58590E16"/>
    <w:multiLevelType w:val="multilevel"/>
    <w:tmpl w:val="19788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9141BA9"/>
    <w:multiLevelType w:val="hybridMultilevel"/>
    <w:tmpl w:val="0C383CFA"/>
    <w:lvl w:ilvl="0" w:tplc="FDF4155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D8454B"/>
    <w:multiLevelType w:val="multilevel"/>
    <w:tmpl w:val="3D987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1" w15:restartNumberingAfterBreak="0">
    <w:nsid w:val="65874800"/>
    <w:multiLevelType w:val="hybridMultilevel"/>
    <w:tmpl w:val="28F6B8F8"/>
    <w:lvl w:ilvl="0" w:tplc="9808F614">
      <w:numFmt w:val="bullet"/>
      <w:lvlText w:val="-"/>
      <w:lvlJc w:val="left"/>
      <w:pPr>
        <w:ind w:left="1065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2" w15:restartNumberingAfterBreak="0">
    <w:nsid w:val="68A14622"/>
    <w:multiLevelType w:val="hybridMultilevel"/>
    <w:tmpl w:val="BDA4C8D0"/>
    <w:lvl w:ilvl="0" w:tplc="5F2C99B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033E08"/>
    <w:multiLevelType w:val="hybridMultilevel"/>
    <w:tmpl w:val="79BCB92C"/>
    <w:lvl w:ilvl="0" w:tplc="F418DA4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BCB1D97"/>
    <w:multiLevelType w:val="multilevel"/>
    <w:tmpl w:val="DC1A8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E2B2F79"/>
    <w:multiLevelType w:val="hybridMultilevel"/>
    <w:tmpl w:val="BD7A7E84"/>
    <w:lvl w:ilvl="0" w:tplc="93D03C82">
      <w:start w:val="1"/>
      <w:numFmt w:val="bullet"/>
      <w:lvlText w:val=""/>
      <w:lvlPicBulletId w:val="2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474F8C"/>
    <w:multiLevelType w:val="hybridMultilevel"/>
    <w:tmpl w:val="E81AE662"/>
    <w:lvl w:ilvl="0" w:tplc="93D03C82">
      <w:start w:val="1"/>
      <w:numFmt w:val="bullet"/>
      <w:lvlText w:val=""/>
      <w:lvlPicBulletId w:val="2"/>
      <w:lvlJc w:val="left"/>
      <w:pPr>
        <w:ind w:left="1068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6FDB6A66"/>
    <w:multiLevelType w:val="hybridMultilevel"/>
    <w:tmpl w:val="4E382AD6"/>
    <w:lvl w:ilvl="0" w:tplc="93D03C82">
      <w:start w:val="1"/>
      <w:numFmt w:val="bullet"/>
      <w:lvlText w:val=""/>
      <w:lvlPicBulletId w:val="2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20043FE"/>
    <w:multiLevelType w:val="hybridMultilevel"/>
    <w:tmpl w:val="3348AA44"/>
    <w:lvl w:ilvl="0" w:tplc="48D8FD1E">
      <w:numFmt w:val="bullet"/>
      <w:lvlText w:val="-"/>
      <w:lvlJc w:val="left"/>
      <w:pPr>
        <w:ind w:left="1065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9" w15:restartNumberingAfterBreak="0">
    <w:nsid w:val="7292233A"/>
    <w:multiLevelType w:val="multilevel"/>
    <w:tmpl w:val="33B4F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0" w15:restartNumberingAfterBreak="0">
    <w:nsid w:val="729F7F19"/>
    <w:multiLevelType w:val="hybridMultilevel"/>
    <w:tmpl w:val="9C2268A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955954"/>
    <w:multiLevelType w:val="hybridMultilevel"/>
    <w:tmpl w:val="FC28109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411CB5"/>
    <w:multiLevelType w:val="hybridMultilevel"/>
    <w:tmpl w:val="78048BE8"/>
    <w:lvl w:ilvl="0" w:tplc="8B4C559A">
      <w:numFmt w:val="bullet"/>
      <w:lvlText w:val="-"/>
      <w:lvlJc w:val="left"/>
      <w:pPr>
        <w:ind w:left="1185" w:hanging="825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90743E8"/>
    <w:multiLevelType w:val="hybridMultilevel"/>
    <w:tmpl w:val="90325CE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2C57C7"/>
    <w:multiLevelType w:val="multilevel"/>
    <w:tmpl w:val="58DC8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1"/>
  </w:num>
  <w:num w:numId="5">
    <w:abstractNumId w:val="2"/>
  </w:num>
  <w:num w:numId="6">
    <w:abstractNumId w:val="8"/>
  </w:num>
  <w:num w:numId="7">
    <w:abstractNumId w:val="17"/>
  </w:num>
  <w:num w:numId="8">
    <w:abstractNumId w:val="27"/>
  </w:num>
  <w:num w:numId="9">
    <w:abstractNumId w:val="0"/>
  </w:num>
  <w:num w:numId="10">
    <w:abstractNumId w:val="26"/>
  </w:num>
  <w:num w:numId="11">
    <w:abstractNumId w:val="16"/>
  </w:num>
  <w:num w:numId="12">
    <w:abstractNumId w:val="32"/>
  </w:num>
  <w:num w:numId="13">
    <w:abstractNumId w:val="33"/>
  </w:num>
  <w:num w:numId="14">
    <w:abstractNumId w:val="22"/>
  </w:num>
  <w:num w:numId="15">
    <w:abstractNumId w:val="9"/>
  </w:num>
  <w:num w:numId="16">
    <w:abstractNumId w:val="28"/>
  </w:num>
  <w:num w:numId="17">
    <w:abstractNumId w:val="13"/>
  </w:num>
  <w:num w:numId="18">
    <w:abstractNumId w:val="13"/>
  </w:num>
  <w:num w:numId="19">
    <w:abstractNumId w:val="31"/>
  </w:num>
  <w:num w:numId="20">
    <w:abstractNumId w:val="30"/>
  </w:num>
  <w:num w:numId="21">
    <w:abstractNumId w:val="25"/>
  </w:num>
  <w:num w:numId="22">
    <w:abstractNumId w:val="15"/>
  </w:num>
  <w:num w:numId="23">
    <w:abstractNumId w:val="3"/>
  </w:num>
  <w:num w:numId="24">
    <w:abstractNumId w:val="11"/>
  </w:num>
  <w:num w:numId="25">
    <w:abstractNumId w:val="12"/>
  </w:num>
  <w:num w:numId="26">
    <w:abstractNumId w:val="4"/>
  </w:num>
  <w:num w:numId="27">
    <w:abstractNumId w:val="14"/>
  </w:num>
  <w:num w:numId="28">
    <w:abstractNumId w:val="10"/>
  </w:num>
  <w:num w:numId="29">
    <w:abstractNumId w:val="19"/>
  </w:num>
  <w:num w:numId="30">
    <w:abstractNumId w:val="21"/>
  </w:num>
  <w:num w:numId="31">
    <w:abstractNumId w:val="24"/>
  </w:num>
  <w:num w:numId="32">
    <w:abstractNumId w:val="34"/>
  </w:num>
  <w:num w:numId="33">
    <w:abstractNumId w:val="18"/>
  </w:num>
  <w:num w:numId="34">
    <w:abstractNumId w:val="29"/>
  </w:num>
  <w:num w:numId="35">
    <w:abstractNumId w:val="20"/>
  </w:num>
  <w:num w:numId="36">
    <w:abstractNumId w:val="2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Jonathan Crété">
    <w15:presenceInfo w15:providerId="Windows Live" w15:userId="70cc894e360faf9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438"/>
    <w:rsid w:val="000018B9"/>
    <w:rsid w:val="00001999"/>
    <w:rsid w:val="0000718F"/>
    <w:rsid w:val="000074D3"/>
    <w:rsid w:val="00007990"/>
    <w:rsid w:val="000106AC"/>
    <w:rsid w:val="0001212A"/>
    <w:rsid w:val="000133D2"/>
    <w:rsid w:val="00013862"/>
    <w:rsid w:val="000143A1"/>
    <w:rsid w:val="000163DF"/>
    <w:rsid w:val="00020075"/>
    <w:rsid w:val="0002242F"/>
    <w:rsid w:val="00026095"/>
    <w:rsid w:val="000270D9"/>
    <w:rsid w:val="00027A7E"/>
    <w:rsid w:val="000309CF"/>
    <w:rsid w:val="00030D46"/>
    <w:rsid w:val="00034101"/>
    <w:rsid w:val="000343A1"/>
    <w:rsid w:val="0003614B"/>
    <w:rsid w:val="000365D4"/>
    <w:rsid w:val="00041682"/>
    <w:rsid w:val="00043665"/>
    <w:rsid w:val="00044B2C"/>
    <w:rsid w:val="00044E2B"/>
    <w:rsid w:val="00045888"/>
    <w:rsid w:val="00046365"/>
    <w:rsid w:val="00047505"/>
    <w:rsid w:val="000476D4"/>
    <w:rsid w:val="00050E4F"/>
    <w:rsid w:val="00051A9E"/>
    <w:rsid w:val="00057FDB"/>
    <w:rsid w:val="000612BC"/>
    <w:rsid w:val="00063B6C"/>
    <w:rsid w:val="00067F9F"/>
    <w:rsid w:val="0007166C"/>
    <w:rsid w:val="0007192B"/>
    <w:rsid w:val="00072787"/>
    <w:rsid w:val="000734B2"/>
    <w:rsid w:val="00080FE5"/>
    <w:rsid w:val="000860AF"/>
    <w:rsid w:val="000869A3"/>
    <w:rsid w:val="00086BBC"/>
    <w:rsid w:val="00086C25"/>
    <w:rsid w:val="0008714E"/>
    <w:rsid w:val="00087363"/>
    <w:rsid w:val="000921F3"/>
    <w:rsid w:val="000926FF"/>
    <w:rsid w:val="0009397A"/>
    <w:rsid w:val="00094237"/>
    <w:rsid w:val="00094E35"/>
    <w:rsid w:val="0009584C"/>
    <w:rsid w:val="0009609D"/>
    <w:rsid w:val="00097AD3"/>
    <w:rsid w:val="000A169F"/>
    <w:rsid w:val="000A3B9D"/>
    <w:rsid w:val="000A3FBE"/>
    <w:rsid w:val="000A49A8"/>
    <w:rsid w:val="000A598F"/>
    <w:rsid w:val="000A6E00"/>
    <w:rsid w:val="000A7063"/>
    <w:rsid w:val="000B12B1"/>
    <w:rsid w:val="000B1A5C"/>
    <w:rsid w:val="000B3AA4"/>
    <w:rsid w:val="000B43F7"/>
    <w:rsid w:val="000B7C54"/>
    <w:rsid w:val="000C122A"/>
    <w:rsid w:val="000C4C9E"/>
    <w:rsid w:val="000D1AC5"/>
    <w:rsid w:val="000D336D"/>
    <w:rsid w:val="000D3676"/>
    <w:rsid w:val="000D6A5E"/>
    <w:rsid w:val="000E088B"/>
    <w:rsid w:val="000E128D"/>
    <w:rsid w:val="000E171C"/>
    <w:rsid w:val="000E377E"/>
    <w:rsid w:val="000E4948"/>
    <w:rsid w:val="000E589B"/>
    <w:rsid w:val="000E6F34"/>
    <w:rsid w:val="000F1380"/>
    <w:rsid w:val="000F24D9"/>
    <w:rsid w:val="000F4718"/>
    <w:rsid w:val="000F520A"/>
    <w:rsid w:val="000F57EE"/>
    <w:rsid w:val="00106886"/>
    <w:rsid w:val="0011104C"/>
    <w:rsid w:val="001129AB"/>
    <w:rsid w:val="001141F9"/>
    <w:rsid w:val="00114D77"/>
    <w:rsid w:val="00115BBD"/>
    <w:rsid w:val="00116AFA"/>
    <w:rsid w:val="00117504"/>
    <w:rsid w:val="00120861"/>
    <w:rsid w:val="00121239"/>
    <w:rsid w:val="00121C39"/>
    <w:rsid w:val="00122301"/>
    <w:rsid w:val="0012470A"/>
    <w:rsid w:val="00130797"/>
    <w:rsid w:val="00133868"/>
    <w:rsid w:val="00135E3F"/>
    <w:rsid w:val="0013776A"/>
    <w:rsid w:val="00137AC7"/>
    <w:rsid w:val="00141F2A"/>
    <w:rsid w:val="0014226C"/>
    <w:rsid w:val="001425E4"/>
    <w:rsid w:val="00146059"/>
    <w:rsid w:val="001469ED"/>
    <w:rsid w:val="00150DB0"/>
    <w:rsid w:val="001510EB"/>
    <w:rsid w:val="001543E2"/>
    <w:rsid w:val="001559AB"/>
    <w:rsid w:val="00156A13"/>
    <w:rsid w:val="00156E3C"/>
    <w:rsid w:val="001602D7"/>
    <w:rsid w:val="00161DB0"/>
    <w:rsid w:val="00162F18"/>
    <w:rsid w:val="00165DBA"/>
    <w:rsid w:val="0016689A"/>
    <w:rsid w:val="00170A5D"/>
    <w:rsid w:val="001717A5"/>
    <w:rsid w:val="00172DE9"/>
    <w:rsid w:val="001773D8"/>
    <w:rsid w:val="00186CCA"/>
    <w:rsid w:val="00191CBB"/>
    <w:rsid w:val="00194DAC"/>
    <w:rsid w:val="00196A8F"/>
    <w:rsid w:val="001A16AC"/>
    <w:rsid w:val="001A5130"/>
    <w:rsid w:val="001A60FA"/>
    <w:rsid w:val="001A6367"/>
    <w:rsid w:val="001A6E11"/>
    <w:rsid w:val="001B0964"/>
    <w:rsid w:val="001B0DCD"/>
    <w:rsid w:val="001B15B9"/>
    <w:rsid w:val="001B36E2"/>
    <w:rsid w:val="001B3744"/>
    <w:rsid w:val="001B4568"/>
    <w:rsid w:val="001C1937"/>
    <w:rsid w:val="001C2A15"/>
    <w:rsid w:val="001C427A"/>
    <w:rsid w:val="001C43A5"/>
    <w:rsid w:val="001C6273"/>
    <w:rsid w:val="001C683A"/>
    <w:rsid w:val="001D2247"/>
    <w:rsid w:val="001D40E1"/>
    <w:rsid w:val="001D4E5B"/>
    <w:rsid w:val="001D54D6"/>
    <w:rsid w:val="001D7D2F"/>
    <w:rsid w:val="001E0589"/>
    <w:rsid w:val="001E0CAF"/>
    <w:rsid w:val="001E270C"/>
    <w:rsid w:val="001E3BBC"/>
    <w:rsid w:val="001E54E2"/>
    <w:rsid w:val="001E5C90"/>
    <w:rsid w:val="001F1207"/>
    <w:rsid w:val="001F1A62"/>
    <w:rsid w:val="001F352E"/>
    <w:rsid w:val="001F415B"/>
    <w:rsid w:val="001F47C3"/>
    <w:rsid w:val="001F4862"/>
    <w:rsid w:val="001F5364"/>
    <w:rsid w:val="001F5DF9"/>
    <w:rsid w:val="001F682F"/>
    <w:rsid w:val="00201ADC"/>
    <w:rsid w:val="0020276C"/>
    <w:rsid w:val="00202C5F"/>
    <w:rsid w:val="00204DCC"/>
    <w:rsid w:val="00210FAB"/>
    <w:rsid w:val="002127F3"/>
    <w:rsid w:val="0021300D"/>
    <w:rsid w:val="002160A4"/>
    <w:rsid w:val="00216BD3"/>
    <w:rsid w:val="00216EBD"/>
    <w:rsid w:val="0022076D"/>
    <w:rsid w:val="00221FB0"/>
    <w:rsid w:val="00222E8B"/>
    <w:rsid w:val="00225248"/>
    <w:rsid w:val="002257B0"/>
    <w:rsid w:val="002263C3"/>
    <w:rsid w:val="00227022"/>
    <w:rsid w:val="0022719B"/>
    <w:rsid w:val="00230197"/>
    <w:rsid w:val="00231EFA"/>
    <w:rsid w:val="002331C3"/>
    <w:rsid w:val="0023342E"/>
    <w:rsid w:val="00234826"/>
    <w:rsid w:val="002354C1"/>
    <w:rsid w:val="00235809"/>
    <w:rsid w:val="00237B21"/>
    <w:rsid w:val="002417A2"/>
    <w:rsid w:val="002444CA"/>
    <w:rsid w:val="00245B49"/>
    <w:rsid w:val="00247E1B"/>
    <w:rsid w:val="00250FAB"/>
    <w:rsid w:val="00253E2C"/>
    <w:rsid w:val="00254E11"/>
    <w:rsid w:val="00255D87"/>
    <w:rsid w:val="00257EBA"/>
    <w:rsid w:val="00261064"/>
    <w:rsid w:val="00261BF1"/>
    <w:rsid w:val="0026211A"/>
    <w:rsid w:val="002623D1"/>
    <w:rsid w:val="00265499"/>
    <w:rsid w:val="00266295"/>
    <w:rsid w:val="00271BF2"/>
    <w:rsid w:val="00277720"/>
    <w:rsid w:val="00281CE7"/>
    <w:rsid w:val="00283F8D"/>
    <w:rsid w:val="0028414A"/>
    <w:rsid w:val="002877A2"/>
    <w:rsid w:val="00287B13"/>
    <w:rsid w:val="00291BB2"/>
    <w:rsid w:val="00292C88"/>
    <w:rsid w:val="0029304B"/>
    <w:rsid w:val="00297495"/>
    <w:rsid w:val="002A1170"/>
    <w:rsid w:val="002A120E"/>
    <w:rsid w:val="002A1CDD"/>
    <w:rsid w:val="002A3B1E"/>
    <w:rsid w:val="002A3F19"/>
    <w:rsid w:val="002A630A"/>
    <w:rsid w:val="002A6546"/>
    <w:rsid w:val="002A707D"/>
    <w:rsid w:val="002B0C22"/>
    <w:rsid w:val="002B0E82"/>
    <w:rsid w:val="002B33AB"/>
    <w:rsid w:val="002B6E53"/>
    <w:rsid w:val="002B7453"/>
    <w:rsid w:val="002C0B21"/>
    <w:rsid w:val="002C3851"/>
    <w:rsid w:val="002C3892"/>
    <w:rsid w:val="002C3E76"/>
    <w:rsid w:val="002C4173"/>
    <w:rsid w:val="002D0045"/>
    <w:rsid w:val="002D0665"/>
    <w:rsid w:val="002D5944"/>
    <w:rsid w:val="002D69AC"/>
    <w:rsid w:val="002D7898"/>
    <w:rsid w:val="002E00C8"/>
    <w:rsid w:val="002E08CC"/>
    <w:rsid w:val="002E12C8"/>
    <w:rsid w:val="002E1758"/>
    <w:rsid w:val="002E2120"/>
    <w:rsid w:val="002E36F4"/>
    <w:rsid w:val="002E3E9F"/>
    <w:rsid w:val="002E494D"/>
    <w:rsid w:val="002E53AD"/>
    <w:rsid w:val="002E7F44"/>
    <w:rsid w:val="002F301F"/>
    <w:rsid w:val="002F340F"/>
    <w:rsid w:val="00301114"/>
    <w:rsid w:val="00305616"/>
    <w:rsid w:val="003067B8"/>
    <w:rsid w:val="00311295"/>
    <w:rsid w:val="00311780"/>
    <w:rsid w:val="0031255D"/>
    <w:rsid w:val="003145AD"/>
    <w:rsid w:val="00314E7E"/>
    <w:rsid w:val="00316DFC"/>
    <w:rsid w:val="00316ECF"/>
    <w:rsid w:val="00316F22"/>
    <w:rsid w:val="003177B8"/>
    <w:rsid w:val="00320C75"/>
    <w:rsid w:val="00321146"/>
    <w:rsid w:val="00322E78"/>
    <w:rsid w:val="0032302B"/>
    <w:rsid w:val="00324D97"/>
    <w:rsid w:val="00325380"/>
    <w:rsid w:val="00327544"/>
    <w:rsid w:val="00327CB5"/>
    <w:rsid w:val="00330869"/>
    <w:rsid w:val="0033285B"/>
    <w:rsid w:val="00332B79"/>
    <w:rsid w:val="0033349B"/>
    <w:rsid w:val="00333E27"/>
    <w:rsid w:val="0033690A"/>
    <w:rsid w:val="00337A45"/>
    <w:rsid w:val="00343939"/>
    <w:rsid w:val="00351809"/>
    <w:rsid w:val="00354CCE"/>
    <w:rsid w:val="00355C0F"/>
    <w:rsid w:val="00357793"/>
    <w:rsid w:val="00357B46"/>
    <w:rsid w:val="003602FE"/>
    <w:rsid w:val="00362671"/>
    <w:rsid w:val="00363B81"/>
    <w:rsid w:val="00364326"/>
    <w:rsid w:val="003659C8"/>
    <w:rsid w:val="0037075A"/>
    <w:rsid w:val="00370829"/>
    <w:rsid w:val="00375B1F"/>
    <w:rsid w:val="00377ECF"/>
    <w:rsid w:val="003803CD"/>
    <w:rsid w:val="00381C68"/>
    <w:rsid w:val="003824F2"/>
    <w:rsid w:val="00382CEA"/>
    <w:rsid w:val="00382F45"/>
    <w:rsid w:val="00383BC5"/>
    <w:rsid w:val="00385C2D"/>
    <w:rsid w:val="00386796"/>
    <w:rsid w:val="00386B51"/>
    <w:rsid w:val="00386F02"/>
    <w:rsid w:val="00387A82"/>
    <w:rsid w:val="00387BF5"/>
    <w:rsid w:val="003908C3"/>
    <w:rsid w:val="00390EA1"/>
    <w:rsid w:val="00393DA4"/>
    <w:rsid w:val="00394C1A"/>
    <w:rsid w:val="003973E6"/>
    <w:rsid w:val="003A09E0"/>
    <w:rsid w:val="003A0F52"/>
    <w:rsid w:val="003A2790"/>
    <w:rsid w:val="003A4F94"/>
    <w:rsid w:val="003B0E0E"/>
    <w:rsid w:val="003B30BB"/>
    <w:rsid w:val="003B5001"/>
    <w:rsid w:val="003B515B"/>
    <w:rsid w:val="003B5893"/>
    <w:rsid w:val="003B5FBD"/>
    <w:rsid w:val="003B6C7E"/>
    <w:rsid w:val="003B6FFF"/>
    <w:rsid w:val="003B7897"/>
    <w:rsid w:val="003C00F2"/>
    <w:rsid w:val="003C044F"/>
    <w:rsid w:val="003C2054"/>
    <w:rsid w:val="003C2200"/>
    <w:rsid w:val="003C3A87"/>
    <w:rsid w:val="003C3CA7"/>
    <w:rsid w:val="003C52BF"/>
    <w:rsid w:val="003C5399"/>
    <w:rsid w:val="003C5ACE"/>
    <w:rsid w:val="003C60AD"/>
    <w:rsid w:val="003C76E8"/>
    <w:rsid w:val="003C7903"/>
    <w:rsid w:val="003D1709"/>
    <w:rsid w:val="003D52FE"/>
    <w:rsid w:val="003D5928"/>
    <w:rsid w:val="003D5D93"/>
    <w:rsid w:val="003D7890"/>
    <w:rsid w:val="003D79B9"/>
    <w:rsid w:val="003E3006"/>
    <w:rsid w:val="003E5513"/>
    <w:rsid w:val="003E5A75"/>
    <w:rsid w:val="003E5B41"/>
    <w:rsid w:val="003E5E7F"/>
    <w:rsid w:val="003E6654"/>
    <w:rsid w:val="003F078F"/>
    <w:rsid w:val="003F10D1"/>
    <w:rsid w:val="003F26A8"/>
    <w:rsid w:val="003F301C"/>
    <w:rsid w:val="003F776A"/>
    <w:rsid w:val="00400467"/>
    <w:rsid w:val="004018FD"/>
    <w:rsid w:val="0040381E"/>
    <w:rsid w:val="0040568C"/>
    <w:rsid w:val="00406936"/>
    <w:rsid w:val="00407A1A"/>
    <w:rsid w:val="00407CB9"/>
    <w:rsid w:val="0041039D"/>
    <w:rsid w:val="004111CF"/>
    <w:rsid w:val="00411BC8"/>
    <w:rsid w:val="00415ED0"/>
    <w:rsid w:val="00416DEB"/>
    <w:rsid w:val="00416FD3"/>
    <w:rsid w:val="00420ECB"/>
    <w:rsid w:val="00423FE9"/>
    <w:rsid w:val="0042508B"/>
    <w:rsid w:val="00425793"/>
    <w:rsid w:val="00430666"/>
    <w:rsid w:val="00432E3A"/>
    <w:rsid w:val="0043626C"/>
    <w:rsid w:val="004427D3"/>
    <w:rsid w:val="00442C75"/>
    <w:rsid w:val="00443DAC"/>
    <w:rsid w:val="00445D92"/>
    <w:rsid w:val="00445D98"/>
    <w:rsid w:val="004500D7"/>
    <w:rsid w:val="004507D4"/>
    <w:rsid w:val="00450837"/>
    <w:rsid w:val="0045104D"/>
    <w:rsid w:val="00453284"/>
    <w:rsid w:val="00453361"/>
    <w:rsid w:val="00457BB5"/>
    <w:rsid w:val="00460C22"/>
    <w:rsid w:val="004618D3"/>
    <w:rsid w:val="00462720"/>
    <w:rsid w:val="004631E8"/>
    <w:rsid w:val="004647D7"/>
    <w:rsid w:val="00465F42"/>
    <w:rsid w:val="0047050E"/>
    <w:rsid w:val="00470BF5"/>
    <w:rsid w:val="00471282"/>
    <w:rsid w:val="00471C8B"/>
    <w:rsid w:val="00472289"/>
    <w:rsid w:val="004749EC"/>
    <w:rsid w:val="00475120"/>
    <w:rsid w:val="00476E83"/>
    <w:rsid w:val="0047721F"/>
    <w:rsid w:val="00481815"/>
    <w:rsid w:val="00482FE1"/>
    <w:rsid w:val="00486CBF"/>
    <w:rsid w:val="004914F9"/>
    <w:rsid w:val="004915E4"/>
    <w:rsid w:val="00493BCB"/>
    <w:rsid w:val="00494BAB"/>
    <w:rsid w:val="00495377"/>
    <w:rsid w:val="00496E6A"/>
    <w:rsid w:val="004A0F86"/>
    <w:rsid w:val="004A1561"/>
    <w:rsid w:val="004A1B83"/>
    <w:rsid w:val="004A326C"/>
    <w:rsid w:val="004A4BFE"/>
    <w:rsid w:val="004A7B6D"/>
    <w:rsid w:val="004A7F87"/>
    <w:rsid w:val="004B04D2"/>
    <w:rsid w:val="004B1E43"/>
    <w:rsid w:val="004B28DD"/>
    <w:rsid w:val="004B40F0"/>
    <w:rsid w:val="004B5ABF"/>
    <w:rsid w:val="004B71B9"/>
    <w:rsid w:val="004C0D07"/>
    <w:rsid w:val="004C2276"/>
    <w:rsid w:val="004C38D7"/>
    <w:rsid w:val="004C4543"/>
    <w:rsid w:val="004C4586"/>
    <w:rsid w:val="004C5C6B"/>
    <w:rsid w:val="004C6496"/>
    <w:rsid w:val="004D090C"/>
    <w:rsid w:val="004D0F10"/>
    <w:rsid w:val="004D2881"/>
    <w:rsid w:val="004D44C4"/>
    <w:rsid w:val="004D5ADA"/>
    <w:rsid w:val="004D5F91"/>
    <w:rsid w:val="004D6091"/>
    <w:rsid w:val="004D66B3"/>
    <w:rsid w:val="004E0013"/>
    <w:rsid w:val="004E162C"/>
    <w:rsid w:val="004E27C9"/>
    <w:rsid w:val="004E2E37"/>
    <w:rsid w:val="004E4338"/>
    <w:rsid w:val="004E490A"/>
    <w:rsid w:val="004E5B62"/>
    <w:rsid w:val="004E5E0E"/>
    <w:rsid w:val="004E6BBD"/>
    <w:rsid w:val="004E7054"/>
    <w:rsid w:val="004E706F"/>
    <w:rsid w:val="004F02FC"/>
    <w:rsid w:val="004F3F5F"/>
    <w:rsid w:val="004F479E"/>
    <w:rsid w:val="004F4944"/>
    <w:rsid w:val="004F6505"/>
    <w:rsid w:val="004F6FC9"/>
    <w:rsid w:val="00500DE2"/>
    <w:rsid w:val="00501F58"/>
    <w:rsid w:val="00502AD5"/>
    <w:rsid w:val="005046F6"/>
    <w:rsid w:val="00505853"/>
    <w:rsid w:val="00511555"/>
    <w:rsid w:val="00512664"/>
    <w:rsid w:val="00515446"/>
    <w:rsid w:val="00524B48"/>
    <w:rsid w:val="00525E32"/>
    <w:rsid w:val="00526BE1"/>
    <w:rsid w:val="0052743F"/>
    <w:rsid w:val="0052745F"/>
    <w:rsid w:val="00531826"/>
    <w:rsid w:val="00533F77"/>
    <w:rsid w:val="00535603"/>
    <w:rsid w:val="005407BA"/>
    <w:rsid w:val="00540C38"/>
    <w:rsid w:val="00540FD2"/>
    <w:rsid w:val="005413A4"/>
    <w:rsid w:val="00541CA8"/>
    <w:rsid w:val="00543E21"/>
    <w:rsid w:val="0054473F"/>
    <w:rsid w:val="00544976"/>
    <w:rsid w:val="005509A7"/>
    <w:rsid w:val="00550BC1"/>
    <w:rsid w:val="005527DB"/>
    <w:rsid w:val="00552D58"/>
    <w:rsid w:val="00556D77"/>
    <w:rsid w:val="00556F64"/>
    <w:rsid w:val="005575F6"/>
    <w:rsid w:val="00560281"/>
    <w:rsid w:val="005613CA"/>
    <w:rsid w:val="005631E7"/>
    <w:rsid w:val="00567D9A"/>
    <w:rsid w:val="00567DDF"/>
    <w:rsid w:val="00571D88"/>
    <w:rsid w:val="00573811"/>
    <w:rsid w:val="00574581"/>
    <w:rsid w:val="0057492F"/>
    <w:rsid w:val="005758B1"/>
    <w:rsid w:val="005765E5"/>
    <w:rsid w:val="0058201E"/>
    <w:rsid w:val="0058210C"/>
    <w:rsid w:val="00582583"/>
    <w:rsid w:val="00583867"/>
    <w:rsid w:val="00584C63"/>
    <w:rsid w:val="005861F8"/>
    <w:rsid w:val="005865A6"/>
    <w:rsid w:val="005919AB"/>
    <w:rsid w:val="00591C8A"/>
    <w:rsid w:val="00592860"/>
    <w:rsid w:val="005979DA"/>
    <w:rsid w:val="005A2733"/>
    <w:rsid w:val="005A2D49"/>
    <w:rsid w:val="005A45BB"/>
    <w:rsid w:val="005A5F85"/>
    <w:rsid w:val="005A7399"/>
    <w:rsid w:val="005A7640"/>
    <w:rsid w:val="005A77F3"/>
    <w:rsid w:val="005B1CD1"/>
    <w:rsid w:val="005B223A"/>
    <w:rsid w:val="005B3D54"/>
    <w:rsid w:val="005B3EBC"/>
    <w:rsid w:val="005B4594"/>
    <w:rsid w:val="005B4AA7"/>
    <w:rsid w:val="005B556C"/>
    <w:rsid w:val="005B60B9"/>
    <w:rsid w:val="005B7CC7"/>
    <w:rsid w:val="005C0BA4"/>
    <w:rsid w:val="005C568E"/>
    <w:rsid w:val="005C5F1C"/>
    <w:rsid w:val="005C68CE"/>
    <w:rsid w:val="005D05A5"/>
    <w:rsid w:val="005D1077"/>
    <w:rsid w:val="005D1E09"/>
    <w:rsid w:val="005D3249"/>
    <w:rsid w:val="005D3686"/>
    <w:rsid w:val="005D5296"/>
    <w:rsid w:val="005D662B"/>
    <w:rsid w:val="005D7D6B"/>
    <w:rsid w:val="005E00EF"/>
    <w:rsid w:val="005E16A4"/>
    <w:rsid w:val="005E16C9"/>
    <w:rsid w:val="005E59EE"/>
    <w:rsid w:val="005E6DA1"/>
    <w:rsid w:val="005E7D13"/>
    <w:rsid w:val="005F54AF"/>
    <w:rsid w:val="005F7071"/>
    <w:rsid w:val="00600A26"/>
    <w:rsid w:val="006026F5"/>
    <w:rsid w:val="00602D71"/>
    <w:rsid w:val="0060483E"/>
    <w:rsid w:val="00604B09"/>
    <w:rsid w:val="00604F52"/>
    <w:rsid w:val="00606E63"/>
    <w:rsid w:val="00610E3C"/>
    <w:rsid w:val="00614561"/>
    <w:rsid w:val="006170AC"/>
    <w:rsid w:val="00617CFA"/>
    <w:rsid w:val="00620F9B"/>
    <w:rsid w:val="00621C4B"/>
    <w:rsid w:val="006237EE"/>
    <w:rsid w:val="00624115"/>
    <w:rsid w:val="0062427B"/>
    <w:rsid w:val="00625521"/>
    <w:rsid w:val="00626932"/>
    <w:rsid w:val="00627A03"/>
    <w:rsid w:val="006312D0"/>
    <w:rsid w:val="00632236"/>
    <w:rsid w:val="00632AFC"/>
    <w:rsid w:val="0063610C"/>
    <w:rsid w:val="006363B7"/>
    <w:rsid w:val="00637736"/>
    <w:rsid w:val="00642CF5"/>
    <w:rsid w:val="0064326C"/>
    <w:rsid w:val="00643BCD"/>
    <w:rsid w:val="00643EF7"/>
    <w:rsid w:val="006457FF"/>
    <w:rsid w:val="00645E8A"/>
    <w:rsid w:val="00646BB4"/>
    <w:rsid w:val="0065011C"/>
    <w:rsid w:val="00650438"/>
    <w:rsid w:val="00650F32"/>
    <w:rsid w:val="0065279F"/>
    <w:rsid w:val="00652C33"/>
    <w:rsid w:val="006532EA"/>
    <w:rsid w:val="006534E0"/>
    <w:rsid w:val="00653C0F"/>
    <w:rsid w:val="00654090"/>
    <w:rsid w:val="006559FE"/>
    <w:rsid w:val="006577F1"/>
    <w:rsid w:val="0066017F"/>
    <w:rsid w:val="006665B2"/>
    <w:rsid w:val="00673212"/>
    <w:rsid w:val="006747B1"/>
    <w:rsid w:val="00675F4D"/>
    <w:rsid w:val="00676C5D"/>
    <w:rsid w:val="0068371E"/>
    <w:rsid w:val="00684702"/>
    <w:rsid w:val="00685B6E"/>
    <w:rsid w:val="006860DD"/>
    <w:rsid w:val="00686E04"/>
    <w:rsid w:val="00686EF7"/>
    <w:rsid w:val="00687E23"/>
    <w:rsid w:val="0069100A"/>
    <w:rsid w:val="006917E1"/>
    <w:rsid w:val="00691CF3"/>
    <w:rsid w:val="00693E31"/>
    <w:rsid w:val="00694871"/>
    <w:rsid w:val="0069576B"/>
    <w:rsid w:val="00696912"/>
    <w:rsid w:val="00696965"/>
    <w:rsid w:val="00696FEA"/>
    <w:rsid w:val="006A0CB3"/>
    <w:rsid w:val="006A201D"/>
    <w:rsid w:val="006A221D"/>
    <w:rsid w:val="006A481F"/>
    <w:rsid w:val="006A5EC8"/>
    <w:rsid w:val="006A60FF"/>
    <w:rsid w:val="006A7547"/>
    <w:rsid w:val="006B0F8C"/>
    <w:rsid w:val="006B2BDB"/>
    <w:rsid w:val="006B44A9"/>
    <w:rsid w:val="006B4AD1"/>
    <w:rsid w:val="006B4C16"/>
    <w:rsid w:val="006B7020"/>
    <w:rsid w:val="006B7021"/>
    <w:rsid w:val="006B74CC"/>
    <w:rsid w:val="006B7C6B"/>
    <w:rsid w:val="006C3E31"/>
    <w:rsid w:val="006C4D2C"/>
    <w:rsid w:val="006C5C20"/>
    <w:rsid w:val="006C5EC1"/>
    <w:rsid w:val="006C750F"/>
    <w:rsid w:val="006D19A9"/>
    <w:rsid w:val="006D3A70"/>
    <w:rsid w:val="006D74DD"/>
    <w:rsid w:val="006E54B4"/>
    <w:rsid w:val="006E7AFB"/>
    <w:rsid w:val="006E7E0D"/>
    <w:rsid w:val="006F2018"/>
    <w:rsid w:val="006F3488"/>
    <w:rsid w:val="006F6060"/>
    <w:rsid w:val="007015D3"/>
    <w:rsid w:val="007044BE"/>
    <w:rsid w:val="00706063"/>
    <w:rsid w:val="0070742C"/>
    <w:rsid w:val="00707B52"/>
    <w:rsid w:val="0071010E"/>
    <w:rsid w:val="0071053C"/>
    <w:rsid w:val="007120B3"/>
    <w:rsid w:val="00713706"/>
    <w:rsid w:val="00717D17"/>
    <w:rsid w:val="00721206"/>
    <w:rsid w:val="0072300F"/>
    <w:rsid w:val="00724992"/>
    <w:rsid w:val="00727380"/>
    <w:rsid w:val="00731948"/>
    <w:rsid w:val="00731A3E"/>
    <w:rsid w:val="00732184"/>
    <w:rsid w:val="00740A1A"/>
    <w:rsid w:val="00742939"/>
    <w:rsid w:val="00742DE8"/>
    <w:rsid w:val="00743374"/>
    <w:rsid w:val="007462CC"/>
    <w:rsid w:val="0074735A"/>
    <w:rsid w:val="00751AA7"/>
    <w:rsid w:val="007551B8"/>
    <w:rsid w:val="007559F8"/>
    <w:rsid w:val="00760465"/>
    <w:rsid w:val="00762029"/>
    <w:rsid w:val="00765136"/>
    <w:rsid w:val="0076659D"/>
    <w:rsid w:val="007670BF"/>
    <w:rsid w:val="00770D86"/>
    <w:rsid w:val="00771260"/>
    <w:rsid w:val="007720C2"/>
    <w:rsid w:val="007722C7"/>
    <w:rsid w:val="00773039"/>
    <w:rsid w:val="00775988"/>
    <w:rsid w:val="00776683"/>
    <w:rsid w:val="0077700E"/>
    <w:rsid w:val="00777A7E"/>
    <w:rsid w:val="00780189"/>
    <w:rsid w:val="007809B0"/>
    <w:rsid w:val="00784020"/>
    <w:rsid w:val="007848E5"/>
    <w:rsid w:val="00784E3E"/>
    <w:rsid w:val="00790B5C"/>
    <w:rsid w:val="00791400"/>
    <w:rsid w:val="00792010"/>
    <w:rsid w:val="0079231D"/>
    <w:rsid w:val="00792A64"/>
    <w:rsid w:val="00793AA9"/>
    <w:rsid w:val="00797DC6"/>
    <w:rsid w:val="00797EEB"/>
    <w:rsid w:val="007A254C"/>
    <w:rsid w:val="007A4DDE"/>
    <w:rsid w:val="007B32CA"/>
    <w:rsid w:val="007B3B80"/>
    <w:rsid w:val="007B4F17"/>
    <w:rsid w:val="007B75C3"/>
    <w:rsid w:val="007C02E8"/>
    <w:rsid w:val="007C05CD"/>
    <w:rsid w:val="007C0A11"/>
    <w:rsid w:val="007C0B09"/>
    <w:rsid w:val="007C2EB9"/>
    <w:rsid w:val="007C438A"/>
    <w:rsid w:val="007C4EEB"/>
    <w:rsid w:val="007C5504"/>
    <w:rsid w:val="007C57CD"/>
    <w:rsid w:val="007C5F95"/>
    <w:rsid w:val="007C7331"/>
    <w:rsid w:val="007C7943"/>
    <w:rsid w:val="007C7BF9"/>
    <w:rsid w:val="007D43BD"/>
    <w:rsid w:val="007D67C0"/>
    <w:rsid w:val="007D6961"/>
    <w:rsid w:val="007D7551"/>
    <w:rsid w:val="007D7ACD"/>
    <w:rsid w:val="007E0426"/>
    <w:rsid w:val="007E16AA"/>
    <w:rsid w:val="007E1DEB"/>
    <w:rsid w:val="007E35B8"/>
    <w:rsid w:val="007E54C4"/>
    <w:rsid w:val="007E6254"/>
    <w:rsid w:val="007F0676"/>
    <w:rsid w:val="007F3109"/>
    <w:rsid w:val="007F6E45"/>
    <w:rsid w:val="00800CCE"/>
    <w:rsid w:val="008023AB"/>
    <w:rsid w:val="00802670"/>
    <w:rsid w:val="00802DE2"/>
    <w:rsid w:val="00803085"/>
    <w:rsid w:val="008030C9"/>
    <w:rsid w:val="008048C1"/>
    <w:rsid w:val="00807E29"/>
    <w:rsid w:val="00810283"/>
    <w:rsid w:val="00814D60"/>
    <w:rsid w:val="00815A2C"/>
    <w:rsid w:val="00820069"/>
    <w:rsid w:val="00822280"/>
    <w:rsid w:val="00822694"/>
    <w:rsid w:val="00822A0A"/>
    <w:rsid w:val="008242CC"/>
    <w:rsid w:val="00825653"/>
    <w:rsid w:val="008301BB"/>
    <w:rsid w:val="00831D17"/>
    <w:rsid w:val="0083317B"/>
    <w:rsid w:val="0083433B"/>
    <w:rsid w:val="00834C97"/>
    <w:rsid w:val="008404DA"/>
    <w:rsid w:val="00841B4F"/>
    <w:rsid w:val="008428AE"/>
    <w:rsid w:val="00843CF6"/>
    <w:rsid w:val="008443BB"/>
    <w:rsid w:val="00851516"/>
    <w:rsid w:val="00851898"/>
    <w:rsid w:val="008524B0"/>
    <w:rsid w:val="00852E0A"/>
    <w:rsid w:val="00852FC2"/>
    <w:rsid w:val="00853B3C"/>
    <w:rsid w:val="008541E7"/>
    <w:rsid w:val="0085475C"/>
    <w:rsid w:val="00856CA7"/>
    <w:rsid w:val="0085733A"/>
    <w:rsid w:val="00857D0F"/>
    <w:rsid w:val="008644B3"/>
    <w:rsid w:val="0086505E"/>
    <w:rsid w:val="00865167"/>
    <w:rsid w:val="008676CA"/>
    <w:rsid w:val="00874BB2"/>
    <w:rsid w:val="00874DDC"/>
    <w:rsid w:val="008772E1"/>
    <w:rsid w:val="00877937"/>
    <w:rsid w:val="00877E67"/>
    <w:rsid w:val="00880811"/>
    <w:rsid w:val="0088109A"/>
    <w:rsid w:val="0088227B"/>
    <w:rsid w:val="00883615"/>
    <w:rsid w:val="008840A8"/>
    <w:rsid w:val="008874C7"/>
    <w:rsid w:val="00892AC7"/>
    <w:rsid w:val="0089308E"/>
    <w:rsid w:val="0089309A"/>
    <w:rsid w:val="00893C5D"/>
    <w:rsid w:val="0089551A"/>
    <w:rsid w:val="00895F21"/>
    <w:rsid w:val="00896AEE"/>
    <w:rsid w:val="00896C18"/>
    <w:rsid w:val="00896F7C"/>
    <w:rsid w:val="008A7515"/>
    <w:rsid w:val="008B3B35"/>
    <w:rsid w:val="008B5377"/>
    <w:rsid w:val="008B5D35"/>
    <w:rsid w:val="008B6BC1"/>
    <w:rsid w:val="008B7381"/>
    <w:rsid w:val="008C03A7"/>
    <w:rsid w:val="008C0444"/>
    <w:rsid w:val="008C0B12"/>
    <w:rsid w:val="008C5260"/>
    <w:rsid w:val="008C65D9"/>
    <w:rsid w:val="008D02B7"/>
    <w:rsid w:val="008D0727"/>
    <w:rsid w:val="008D328A"/>
    <w:rsid w:val="008D43B7"/>
    <w:rsid w:val="008D628C"/>
    <w:rsid w:val="008D6E6E"/>
    <w:rsid w:val="008E0BEE"/>
    <w:rsid w:val="008E1CBD"/>
    <w:rsid w:val="008E2631"/>
    <w:rsid w:val="008E56D9"/>
    <w:rsid w:val="008E6058"/>
    <w:rsid w:val="008E6611"/>
    <w:rsid w:val="008F07CB"/>
    <w:rsid w:val="008F0F41"/>
    <w:rsid w:val="008F2674"/>
    <w:rsid w:val="008F3C8B"/>
    <w:rsid w:val="008F4B79"/>
    <w:rsid w:val="008F56F9"/>
    <w:rsid w:val="008F5A20"/>
    <w:rsid w:val="008F6638"/>
    <w:rsid w:val="0090019A"/>
    <w:rsid w:val="009023E8"/>
    <w:rsid w:val="00906DD7"/>
    <w:rsid w:val="009074F9"/>
    <w:rsid w:val="00907D50"/>
    <w:rsid w:val="00911F99"/>
    <w:rsid w:val="00912704"/>
    <w:rsid w:val="00913675"/>
    <w:rsid w:val="0091493B"/>
    <w:rsid w:val="00920352"/>
    <w:rsid w:val="0092092C"/>
    <w:rsid w:val="00920A66"/>
    <w:rsid w:val="00920E47"/>
    <w:rsid w:val="00922A06"/>
    <w:rsid w:val="00924913"/>
    <w:rsid w:val="00925D80"/>
    <w:rsid w:val="0093038E"/>
    <w:rsid w:val="00931932"/>
    <w:rsid w:val="00933323"/>
    <w:rsid w:val="0093360A"/>
    <w:rsid w:val="00936EA4"/>
    <w:rsid w:val="00937949"/>
    <w:rsid w:val="00941613"/>
    <w:rsid w:val="00941770"/>
    <w:rsid w:val="00944592"/>
    <w:rsid w:val="009446FD"/>
    <w:rsid w:val="009448B4"/>
    <w:rsid w:val="00945B5D"/>
    <w:rsid w:val="00945FB4"/>
    <w:rsid w:val="00950B76"/>
    <w:rsid w:val="00951DA3"/>
    <w:rsid w:val="00952F84"/>
    <w:rsid w:val="0095582B"/>
    <w:rsid w:val="00956AEE"/>
    <w:rsid w:val="0096115B"/>
    <w:rsid w:val="00964235"/>
    <w:rsid w:val="00965A9C"/>
    <w:rsid w:val="00965AEA"/>
    <w:rsid w:val="009661E2"/>
    <w:rsid w:val="00967A11"/>
    <w:rsid w:val="009702EB"/>
    <w:rsid w:val="00971955"/>
    <w:rsid w:val="009737B7"/>
    <w:rsid w:val="009754E9"/>
    <w:rsid w:val="00976818"/>
    <w:rsid w:val="00977102"/>
    <w:rsid w:val="00977CB1"/>
    <w:rsid w:val="00982051"/>
    <w:rsid w:val="00982978"/>
    <w:rsid w:val="00985132"/>
    <w:rsid w:val="009852C2"/>
    <w:rsid w:val="00986F5A"/>
    <w:rsid w:val="00993C83"/>
    <w:rsid w:val="0099462C"/>
    <w:rsid w:val="00995986"/>
    <w:rsid w:val="00997089"/>
    <w:rsid w:val="0099716A"/>
    <w:rsid w:val="00997BD7"/>
    <w:rsid w:val="009A0629"/>
    <w:rsid w:val="009A3409"/>
    <w:rsid w:val="009A6C43"/>
    <w:rsid w:val="009A6F61"/>
    <w:rsid w:val="009B2A5B"/>
    <w:rsid w:val="009B6FE1"/>
    <w:rsid w:val="009C0978"/>
    <w:rsid w:val="009C1CFA"/>
    <w:rsid w:val="009C3C4A"/>
    <w:rsid w:val="009C606B"/>
    <w:rsid w:val="009C6D10"/>
    <w:rsid w:val="009C7165"/>
    <w:rsid w:val="009D0B1B"/>
    <w:rsid w:val="009D319B"/>
    <w:rsid w:val="009D3213"/>
    <w:rsid w:val="009D3B61"/>
    <w:rsid w:val="009D4EBC"/>
    <w:rsid w:val="009D5367"/>
    <w:rsid w:val="009D7570"/>
    <w:rsid w:val="009E08EC"/>
    <w:rsid w:val="009E2421"/>
    <w:rsid w:val="009E442B"/>
    <w:rsid w:val="009E52D0"/>
    <w:rsid w:val="009E5B42"/>
    <w:rsid w:val="009E64EB"/>
    <w:rsid w:val="009E6730"/>
    <w:rsid w:val="009F0F44"/>
    <w:rsid w:val="009F1864"/>
    <w:rsid w:val="009F4281"/>
    <w:rsid w:val="009F4D03"/>
    <w:rsid w:val="009F4E8E"/>
    <w:rsid w:val="009F6256"/>
    <w:rsid w:val="009F73D3"/>
    <w:rsid w:val="00A036AE"/>
    <w:rsid w:val="00A03E98"/>
    <w:rsid w:val="00A048E5"/>
    <w:rsid w:val="00A04AC2"/>
    <w:rsid w:val="00A054DF"/>
    <w:rsid w:val="00A05E54"/>
    <w:rsid w:val="00A1115C"/>
    <w:rsid w:val="00A11E04"/>
    <w:rsid w:val="00A1230D"/>
    <w:rsid w:val="00A13A7F"/>
    <w:rsid w:val="00A142BC"/>
    <w:rsid w:val="00A14656"/>
    <w:rsid w:val="00A20C8F"/>
    <w:rsid w:val="00A21B2C"/>
    <w:rsid w:val="00A22263"/>
    <w:rsid w:val="00A24DD3"/>
    <w:rsid w:val="00A30E18"/>
    <w:rsid w:val="00A32B25"/>
    <w:rsid w:val="00A33CE5"/>
    <w:rsid w:val="00A34324"/>
    <w:rsid w:val="00A360A2"/>
    <w:rsid w:val="00A37D9C"/>
    <w:rsid w:val="00A4128F"/>
    <w:rsid w:val="00A4214A"/>
    <w:rsid w:val="00A424ED"/>
    <w:rsid w:val="00A43373"/>
    <w:rsid w:val="00A4414E"/>
    <w:rsid w:val="00A45116"/>
    <w:rsid w:val="00A45987"/>
    <w:rsid w:val="00A518C5"/>
    <w:rsid w:val="00A519BD"/>
    <w:rsid w:val="00A52E22"/>
    <w:rsid w:val="00A55C36"/>
    <w:rsid w:val="00A57538"/>
    <w:rsid w:val="00A609A8"/>
    <w:rsid w:val="00A66F7E"/>
    <w:rsid w:val="00A670FA"/>
    <w:rsid w:val="00A75CE0"/>
    <w:rsid w:val="00A77839"/>
    <w:rsid w:val="00A808CA"/>
    <w:rsid w:val="00A81362"/>
    <w:rsid w:val="00A81A7D"/>
    <w:rsid w:val="00A81F42"/>
    <w:rsid w:val="00A82103"/>
    <w:rsid w:val="00A916F3"/>
    <w:rsid w:val="00A93468"/>
    <w:rsid w:val="00A93BA0"/>
    <w:rsid w:val="00A9403C"/>
    <w:rsid w:val="00A9424B"/>
    <w:rsid w:val="00A94D57"/>
    <w:rsid w:val="00A958DC"/>
    <w:rsid w:val="00A974EC"/>
    <w:rsid w:val="00AA09D1"/>
    <w:rsid w:val="00AA3C92"/>
    <w:rsid w:val="00AA56D9"/>
    <w:rsid w:val="00AA7742"/>
    <w:rsid w:val="00AB1642"/>
    <w:rsid w:val="00AB356A"/>
    <w:rsid w:val="00AB660F"/>
    <w:rsid w:val="00AC064E"/>
    <w:rsid w:val="00AC1021"/>
    <w:rsid w:val="00AC1745"/>
    <w:rsid w:val="00AC1BCB"/>
    <w:rsid w:val="00AC46F5"/>
    <w:rsid w:val="00AC5881"/>
    <w:rsid w:val="00AC6972"/>
    <w:rsid w:val="00AD2720"/>
    <w:rsid w:val="00AD2CC0"/>
    <w:rsid w:val="00AD69C0"/>
    <w:rsid w:val="00AE056C"/>
    <w:rsid w:val="00AE09DF"/>
    <w:rsid w:val="00AE2229"/>
    <w:rsid w:val="00AE3E11"/>
    <w:rsid w:val="00AE4818"/>
    <w:rsid w:val="00AE505B"/>
    <w:rsid w:val="00AE66FB"/>
    <w:rsid w:val="00AE6B1B"/>
    <w:rsid w:val="00AE7FC8"/>
    <w:rsid w:val="00AF0821"/>
    <w:rsid w:val="00AF0EC4"/>
    <w:rsid w:val="00AF66FE"/>
    <w:rsid w:val="00AF7D53"/>
    <w:rsid w:val="00B016F0"/>
    <w:rsid w:val="00B112A1"/>
    <w:rsid w:val="00B114A5"/>
    <w:rsid w:val="00B15F53"/>
    <w:rsid w:val="00B1653B"/>
    <w:rsid w:val="00B17D0E"/>
    <w:rsid w:val="00B22CE7"/>
    <w:rsid w:val="00B23A11"/>
    <w:rsid w:val="00B23D02"/>
    <w:rsid w:val="00B2465C"/>
    <w:rsid w:val="00B24CD5"/>
    <w:rsid w:val="00B30114"/>
    <w:rsid w:val="00B337A8"/>
    <w:rsid w:val="00B35713"/>
    <w:rsid w:val="00B35E1B"/>
    <w:rsid w:val="00B36B4D"/>
    <w:rsid w:val="00B41EB9"/>
    <w:rsid w:val="00B43B53"/>
    <w:rsid w:val="00B5497A"/>
    <w:rsid w:val="00B55FBF"/>
    <w:rsid w:val="00B56399"/>
    <w:rsid w:val="00B650D7"/>
    <w:rsid w:val="00B65550"/>
    <w:rsid w:val="00B65CDB"/>
    <w:rsid w:val="00B65D7E"/>
    <w:rsid w:val="00B71421"/>
    <w:rsid w:val="00B7161A"/>
    <w:rsid w:val="00B75B41"/>
    <w:rsid w:val="00B76254"/>
    <w:rsid w:val="00B77690"/>
    <w:rsid w:val="00B8258F"/>
    <w:rsid w:val="00B82B73"/>
    <w:rsid w:val="00B831D0"/>
    <w:rsid w:val="00B84DBC"/>
    <w:rsid w:val="00B8659B"/>
    <w:rsid w:val="00B87CDD"/>
    <w:rsid w:val="00B90515"/>
    <w:rsid w:val="00B93BD8"/>
    <w:rsid w:val="00B93FF8"/>
    <w:rsid w:val="00B95DE7"/>
    <w:rsid w:val="00B96932"/>
    <w:rsid w:val="00BA06B6"/>
    <w:rsid w:val="00BA2FEF"/>
    <w:rsid w:val="00BA3094"/>
    <w:rsid w:val="00BA3A00"/>
    <w:rsid w:val="00BA4E00"/>
    <w:rsid w:val="00BA5A48"/>
    <w:rsid w:val="00BA78E3"/>
    <w:rsid w:val="00BA7C3A"/>
    <w:rsid w:val="00BB107B"/>
    <w:rsid w:val="00BB1767"/>
    <w:rsid w:val="00BB2398"/>
    <w:rsid w:val="00BB23E6"/>
    <w:rsid w:val="00BB411C"/>
    <w:rsid w:val="00BB423F"/>
    <w:rsid w:val="00BB6AD6"/>
    <w:rsid w:val="00BB7705"/>
    <w:rsid w:val="00BB78C9"/>
    <w:rsid w:val="00BC0203"/>
    <w:rsid w:val="00BC354E"/>
    <w:rsid w:val="00BD265D"/>
    <w:rsid w:val="00BD2C59"/>
    <w:rsid w:val="00BD30ED"/>
    <w:rsid w:val="00BD61D1"/>
    <w:rsid w:val="00BD782C"/>
    <w:rsid w:val="00BE2E12"/>
    <w:rsid w:val="00BE4864"/>
    <w:rsid w:val="00BE555D"/>
    <w:rsid w:val="00BE5835"/>
    <w:rsid w:val="00BE5FF1"/>
    <w:rsid w:val="00BE72C8"/>
    <w:rsid w:val="00BE743C"/>
    <w:rsid w:val="00BE77FC"/>
    <w:rsid w:val="00BF12FF"/>
    <w:rsid w:val="00BF2510"/>
    <w:rsid w:val="00BF34AB"/>
    <w:rsid w:val="00BF35D7"/>
    <w:rsid w:val="00BF5055"/>
    <w:rsid w:val="00BF54BD"/>
    <w:rsid w:val="00C007AB"/>
    <w:rsid w:val="00C029A0"/>
    <w:rsid w:val="00C03CF4"/>
    <w:rsid w:val="00C047AC"/>
    <w:rsid w:val="00C049EC"/>
    <w:rsid w:val="00C04F0C"/>
    <w:rsid w:val="00C05842"/>
    <w:rsid w:val="00C0689A"/>
    <w:rsid w:val="00C07AA0"/>
    <w:rsid w:val="00C100E4"/>
    <w:rsid w:val="00C108C5"/>
    <w:rsid w:val="00C10F91"/>
    <w:rsid w:val="00C12B3A"/>
    <w:rsid w:val="00C12BB6"/>
    <w:rsid w:val="00C12E2A"/>
    <w:rsid w:val="00C1532D"/>
    <w:rsid w:val="00C1687D"/>
    <w:rsid w:val="00C2028B"/>
    <w:rsid w:val="00C21298"/>
    <w:rsid w:val="00C220C0"/>
    <w:rsid w:val="00C255DB"/>
    <w:rsid w:val="00C25D96"/>
    <w:rsid w:val="00C274B7"/>
    <w:rsid w:val="00C30052"/>
    <w:rsid w:val="00C30071"/>
    <w:rsid w:val="00C3082F"/>
    <w:rsid w:val="00C31FED"/>
    <w:rsid w:val="00C349B9"/>
    <w:rsid w:val="00C34C4D"/>
    <w:rsid w:val="00C355FB"/>
    <w:rsid w:val="00C3591E"/>
    <w:rsid w:val="00C368C9"/>
    <w:rsid w:val="00C37223"/>
    <w:rsid w:val="00C379F9"/>
    <w:rsid w:val="00C40184"/>
    <w:rsid w:val="00C40684"/>
    <w:rsid w:val="00C40907"/>
    <w:rsid w:val="00C4341B"/>
    <w:rsid w:val="00C4373C"/>
    <w:rsid w:val="00C43AAE"/>
    <w:rsid w:val="00C44553"/>
    <w:rsid w:val="00C472D3"/>
    <w:rsid w:val="00C510DB"/>
    <w:rsid w:val="00C516D8"/>
    <w:rsid w:val="00C546D8"/>
    <w:rsid w:val="00C55707"/>
    <w:rsid w:val="00C5769E"/>
    <w:rsid w:val="00C61335"/>
    <w:rsid w:val="00C614FC"/>
    <w:rsid w:val="00C65980"/>
    <w:rsid w:val="00C66FE7"/>
    <w:rsid w:val="00C675E5"/>
    <w:rsid w:val="00C676EE"/>
    <w:rsid w:val="00C73D32"/>
    <w:rsid w:val="00C73D54"/>
    <w:rsid w:val="00C80164"/>
    <w:rsid w:val="00C80A3F"/>
    <w:rsid w:val="00C84813"/>
    <w:rsid w:val="00C901E8"/>
    <w:rsid w:val="00C90F20"/>
    <w:rsid w:val="00C9140B"/>
    <w:rsid w:val="00C915A4"/>
    <w:rsid w:val="00C92357"/>
    <w:rsid w:val="00C965BC"/>
    <w:rsid w:val="00C97084"/>
    <w:rsid w:val="00CA0F7C"/>
    <w:rsid w:val="00CA3661"/>
    <w:rsid w:val="00CA4E4C"/>
    <w:rsid w:val="00CA763E"/>
    <w:rsid w:val="00CB091C"/>
    <w:rsid w:val="00CB298B"/>
    <w:rsid w:val="00CB5329"/>
    <w:rsid w:val="00CB6325"/>
    <w:rsid w:val="00CB6A24"/>
    <w:rsid w:val="00CC209D"/>
    <w:rsid w:val="00CC2BB2"/>
    <w:rsid w:val="00CC2C14"/>
    <w:rsid w:val="00CC4A9B"/>
    <w:rsid w:val="00CC59D5"/>
    <w:rsid w:val="00CC6F6A"/>
    <w:rsid w:val="00CD19BC"/>
    <w:rsid w:val="00CD3D9F"/>
    <w:rsid w:val="00CD4009"/>
    <w:rsid w:val="00CD4A2D"/>
    <w:rsid w:val="00CD4BCD"/>
    <w:rsid w:val="00CD735C"/>
    <w:rsid w:val="00CD737E"/>
    <w:rsid w:val="00CD7EA5"/>
    <w:rsid w:val="00CE27D7"/>
    <w:rsid w:val="00CE6228"/>
    <w:rsid w:val="00CE632A"/>
    <w:rsid w:val="00CE69FB"/>
    <w:rsid w:val="00CF01C8"/>
    <w:rsid w:val="00CF0566"/>
    <w:rsid w:val="00CF1CA9"/>
    <w:rsid w:val="00CF3C08"/>
    <w:rsid w:val="00D013A5"/>
    <w:rsid w:val="00D04966"/>
    <w:rsid w:val="00D119EE"/>
    <w:rsid w:val="00D12BDA"/>
    <w:rsid w:val="00D139B1"/>
    <w:rsid w:val="00D20929"/>
    <w:rsid w:val="00D21E90"/>
    <w:rsid w:val="00D232C9"/>
    <w:rsid w:val="00D24C25"/>
    <w:rsid w:val="00D32739"/>
    <w:rsid w:val="00D336A6"/>
    <w:rsid w:val="00D33AB0"/>
    <w:rsid w:val="00D3691D"/>
    <w:rsid w:val="00D40516"/>
    <w:rsid w:val="00D40DB5"/>
    <w:rsid w:val="00D411A7"/>
    <w:rsid w:val="00D41730"/>
    <w:rsid w:val="00D42107"/>
    <w:rsid w:val="00D42343"/>
    <w:rsid w:val="00D42ACF"/>
    <w:rsid w:val="00D453E3"/>
    <w:rsid w:val="00D47C78"/>
    <w:rsid w:val="00D47CDB"/>
    <w:rsid w:val="00D50D70"/>
    <w:rsid w:val="00D51766"/>
    <w:rsid w:val="00D52B9D"/>
    <w:rsid w:val="00D53F31"/>
    <w:rsid w:val="00D54A9A"/>
    <w:rsid w:val="00D55189"/>
    <w:rsid w:val="00D556D8"/>
    <w:rsid w:val="00D57027"/>
    <w:rsid w:val="00D601E0"/>
    <w:rsid w:val="00D60CC2"/>
    <w:rsid w:val="00D616A4"/>
    <w:rsid w:val="00D61B7C"/>
    <w:rsid w:val="00D625BA"/>
    <w:rsid w:val="00D62FD5"/>
    <w:rsid w:val="00D64A36"/>
    <w:rsid w:val="00D657C8"/>
    <w:rsid w:val="00D67AB9"/>
    <w:rsid w:val="00D7125E"/>
    <w:rsid w:val="00D71B05"/>
    <w:rsid w:val="00D72CB7"/>
    <w:rsid w:val="00D732C9"/>
    <w:rsid w:val="00D73D53"/>
    <w:rsid w:val="00D74081"/>
    <w:rsid w:val="00D767ED"/>
    <w:rsid w:val="00D775DC"/>
    <w:rsid w:val="00D8192B"/>
    <w:rsid w:val="00D81CD2"/>
    <w:rsid w:val="00D855B7"/>
    <w:rsid w:val="00D863D2"/>
    <w:rsid w:val="00D871B0"/>
    <w:rsid w:val="00D87E40"/>
    <w:rsid w:val="00D90335"/>
    <w:rsid w:val="00D92C97"/>
    <w:rsid w:val="00D92D4B"/>
    <w:rsid w:val="00D9700F"/>
    <w:rsid w:val="00D9769B"/>
    <w:rsid w:val="00DA21D3"/>
    <w:rsid w:val="00DA2AFA"/>
    <w:rsid w:val="00DA67BE"/>
    <w:rsid w:val="00DA6DF1"/>
    <w:rsid w:val="00DA79F7"/>
    <w:rsid w:val="00DB0B04"/>
    <w:rsid w:val="00DB172C"/>
    <w:rsid w:val="00DB3969"/>
    <w:rsid w:val="00DB705C"/>
    <w:rsid w:val="00DC13D1"/>
    <w:rsid w:val="00DC29F3"/>
    <w:rsid w:val="00DC32B8"/>
    <w:rsid w:val="00DC3509"/>
    <w:rsid w:val="00DC5C3F"/>
    <w:rsid w:val="00DD1687"/>
    <w:rsid w:val="00DD24AA"/>
    <w:rsid w:val="00DD292C"/>
    <w:rsid w:val="00DD4833"/>
    <w:rsid w:val="00DE1963"/>
    <w:rsid w:val="00DE4197"/>
    <w:rsid w:val="00DE5B00"/>
    <w:rsid w:val="00DE7D13"/>
    <w:rsid w:val="00DF0BEF"/>
    <w:rsid w:val="00DF1878"/>
    <w:rsid w:val="00DF5A76"/>
    <w:rsid w:val="00DF7DE8"/>
    <w:rsid w:val="00E02B4F"/>
    <w:rsid w:val="00E0320C"/>
    <w:rsid w:val="00E035DE"/>
    <w:rsid w:val="00E048B2"/>
    <w:rsid w:val="00E100C4"/>
    <w:rsid w:val="00E1269B"/>
    <w:rsid w:val="00E134A9"/>
    <w:rsid w:val="00E15950"/>
    <w:rsid w:val="00E15B47"/>
    <w:rsid w:val="00E16583"/>
    <w:rsid w:val="00E2089E"/>
    <w:rsid w:val="00E22723"/>
    <w:rsid w:val="00E23FEC"/>
    <w:rsid w:val="00E2552D"/>
    <w:rsid w:val="00E26D1F"/>
    <w:rsid w:val="00E27590"/>
    <w:rsid w:val="00E2759E"/>
    <w:rsid w:val="00E304FE"/>
    <w:rsid w:val="00E31716"/>
    <w:rsid w:val="00E31740"/>
    <w:rsid w:val="00E31D98"/>
    <w:rsid w:val="00E33C6C"/>
    <w:rsid w:val="00E33DED"/>
    <w:rsid w:val="00E36F6D"/>
    <w:rsid w:val="00E3767B"/>
    <w:rsid w:val="00E37DF6"/>
    <w:rsid w:val="00E37E74"/>
    <w:rsid w:val="00E41B11"/>
    <w:rsid w:val="00E43A91"/>
    <w:rsid w:val="00E44454"/>
    <w:rsid w:val="00E45400"/>
    <w:rsid w:val="00E4637E"/>
    <w:rsid w:val="00E47011"/>
    <w:rsid w:val="00E524FD"/>
    <w:rsid w:val="00E533CC"/>
    <w:rsid w:val="00E5358C"/>
    <w:rsid w:val="00E54566"/>
    <w:rsid w:val="00E556D2"/>
    <w:rsid w:val="00E55E94"/>
    <w:rsid w:val="00E566E0"/>
    <w:rsid w:val="00E57796"/>
    <w:rsid w:val="00E611A2"/>
    <w:rsid w:val="00E62474"/>
    <w:rsid w:val="00E62E00"/>
    <w:rsid w:val="00E65B12"/>
    <w:rsid w:val="00E6744A"/>
    <w:rsid w:val="00E67F08"/>
    <w:rsid w:val="00E710DF"/>
    <w:rsid w:val="00E71324"/>
    <w:rsid w:val="00E733B3"/>
    <w:rsid w:val="00E73499"/>
    <w:rsid w:val="00E7569D"/>
    <w:rsid w:val="00E802FB"/>
    <w:rsid w:val="00E80BF1"/>
    <w:rsid w:val="00E82A7E"/>
    <w:rsid w:val="00E92C2E"/>
    <w:rsid w:val="00E97125"/>
    <w:rsid w:val="00EA0666"/>
    <w:rsid w:val="00EA0886"/>
    <w:rsid w:val="00EA291D"/>
    <w:rsid w:val="00EA3BB9"/>
    <w:rsid w:val="00EA52CC"/>
    <w:rsid w:val="00EA56F8"/>
    <w:rsid w:val="00EB22BB"/>
    <w:rsid w:val="00EB29B7"/>
    <w:rsid w:val="00EB2E49"/>
    <w:rsid w:val="00EB5565"/>
    <w:rsid w:val="00EB7AA5"/>
    <w:rsid w:val="00EB7AB2"/>
    <w:rsid w:val="00EC0556"/>
    <w:rsid w:val="00EC0734"/>
    <w:rsid w:val="00EC106B"/>
    <w:rsid w:val="00EC1A99"/>
    <w:rsid w:val="00EC3710"/>
    <w:rsid w:val="00EC7F06"/>
    <w:rsid w:val="00ED0D40"/>
    <w:rsid w:val="00ED0EEA"/>
    <w:rsid w:val="00ED4094"/>
    <w:rsid w:val="00EE2DDA"/>
    <w:rsid w:val="00EE45CE"/>
    <w:rsid w:val="00EE6537"/>
    <w:rsid w:val="00EF0580"/>
    <w:rsid w:val="00EF05B8"/>
    <w:rsid w:val="00EF104B"/>
    <w:rsid w:val="00EF11F5"/>
    <w:rsid w:val="00EF4E31"/>
    <w:rsid w:val="00EF5B25"/>
    <w:rsid w:val="00EF7BD3"/>
    <w:rsid w:val="00F019E5"/>
    <w:rsid w:val="00F03869"/>
    <w:rsid w:val="00F040BA"/>
    <w:rsid w:val="00F05E08"/>
    <w:rsid w:val="00F06353"/>
    <w:rsid w:val="00F0733A"/>
    <w:rsid w:val="00F07A01"/>
    <w:rsid w:val="00F1109C"/>
    <w:rsid w:val="00F111CB"/>
    <w:rsid w:val="00F13677"/>
    <w:rsid w:val="00F162D6"/>
    <w:rsid w:val="00F16DEF"/>
    <w:rsid w:val="00F2431C"/>
    <w:rsid w:val="00F27DF5"/>
    <w:rsid w:val="00F27F49"/>
    <w:rsid w:val="00F327D1"/>
    <w:rsid w:val="00F35076"/>
    <w:rsid w:val="00F36151"/>
    <w:rsid w:val="00F36ACE"/>
    <w:rsid w:val="00F4244C"/>
    <w:rsid w:val="00F47CA2"/>
    <w:rsid w:val="00F51EC6"/>
    <w:rsid w:val="00F530C6"/>
    <w:rsid w:val="00F541EE"/>
    <w:rsid w:val="00F55A43"/>
    <w:rsid w:val="00F56720"/>
    <w:rsid w:val="00F56A03"/>
    <w:rsid w:val="00F630A1"/>
    <w:rsid w:val="00F641E0"/>
    <w:rsid w:val="00F64DDC"/>
    <w:rsid w:val="00F70E0A"/>
    <w:rsid w:val="00F71E9A"/>
    <w:rsid w:val="00F72AAA"/>
    <w:rsid w:val="00F7399E"/>
    <w:rsid w:val="00F760CE"/>
    <w:rsid w:val="00F80B7F"/>
    <w:rsid w:val="00F82208"/>
    <w:rsid w:val="00F83E2E"/>
    <w:rsid w:val="00F9082A"/>
    <w:rsid w:val="00FA1D1D"/>
    <w:rsid w:val="00FA483B"/>
    <w:rsid w:val="00FA52AA"/>
    <w:rsid w:val="00FA597E"/>
    <w:rsid w:val="00FA5BC4"/>
    <w:rsid w:val="00FA766F"/>
    <w:rsid w:val="00FB04F1"/>
    <w:rsid w:val="00FB0E4B"/>
    <w:rsid w:val="00FB0FC2"/>
    <w:rsid w:val="00FB23B3"/>
    <w:rsid w:val="00FB346B"/>
    <w:rsid w:val="00FB3AF4"/>
    <w:rsid w:val="00FB5844"/>
    <w:rsid w:val="00FB5CCE"/>
    <w:rsid w:val="00FB5D3F"/>
    <w:rsid w:val="00FB603D"/>
    <w:rsid w:val="00FC0F63"/>
    <w:rsid w:val="00FC11C1"/>
    <w:rsid w:val="00FC3796"/>
    <w:rsid w:val="00FC46B4"/>
    <w:rsid w:val="00FC4CD1"/>
    <w:rsid w:val="00FC50FC"/>
    <w:rsid w:val="00FD26B8"/>
    <w:rsid w:val="00FD2D89"/>
    <w:rsid w:val="00FD5370"/>
    <w:rsid w:val="00FD7B57"/>
    <w:rsid w:val="00FE062D"/>
    <w:rsid w:val="00FE3599"/>
    <w:rsid w:val="00FE5810"/>
    <w:rsid w:val="00FE5E76"/>
    <w:rsid w:val="00FE73FD"/>
    <w:rsid w:val="00FF0A0E"/>
    <w:rsid w:val="00FF0C97"/>
    <w:rsid w:val="00FF333F"/>
    <w:rsid w:val="00FF45FA"/>
    <w:rsid w:val="00FF619F"/>
    <w:rsid w:val="00FF628E"/>
    <w:rsid w:val="00FF630B"/>
    <w:rsid w:val="00FF67EC"/>
    <w:rsid w:val="7BC795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E9C7377"/>
  <w15:chartTrackingRefBased/>
  <w15:docId w15:val="{B9FE557C-1CD9-4A11-8C32-13B51CB0D2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77F1"/>
  </w:style>
  <w:style w:type="paragraph" w:styleId="Titre1">
    <w:name w:val="heading 1"/>
    <w:basedOn w:val="Normal"/>
    <w:next w:val="Normal"/>
    <w:link w:val="Titre1Car"/>
    <w:uiPriority w:val="9"/>
    <w:qFormat/>
    <w:rsid w:val="001208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26629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C4341B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C4341B"/>
    <w:rPr>
      <w:rFonts w:eastAsiaTheme="minorEastAsia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8C526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C5260"/>
  </w:style>
  <w:style w:type="paragraph" w:styleId="Pieddepage">
    <w:name w:val="footer"/>
    <w:basedOn w:val="Normal"/>
    <w:link w:val="PieddepageCar"/>
    <w:uiPriority w:val="99"/>
    <w:unhideWhenUsed/>
    <w:rsid w:val="008C526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C5260"/>
  </w:style>
  <w:style w:type="paragraph" w:styleId="Paragraphedeliste">
    <w:name w:val="List Paragraph"/>
    <w:basedOn w:val="Normal"/>
    <w:uiPriority w:val="34"/>
    <w:qFormat/>
    <w:rsid w:val="001425E4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D537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D5370"/>
    <w:rPr>
      <w:rFonts w:ascii="Segoe UI" w:hAnsi="Segoe UI" w:cs="Segoe UI"/>
      <w:sz w:val="18"/>
      <w:szCs w:val="18"/>
    </w:rPr>
  </w:style>
  <w:style w:type="table" w:styleId="Grilledutableau">
    <w:name w:val="Table Grid"/>
    <w:basedOn w:val="TableauNormal"/>
    <w:uiPriority w:val="39"/>
    <w:rsid w:val="00D970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6Couleur-Accentuation2">
    <w:name w:val="Grid Table 6 Colorful Accent 2"/>
    <w:basedOn w:val="TableauNormal"/>
    <w:uiPriority w:val="51"/>
    <w:rsid w:val="00977CB1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eauGrille6Couleur">
    <w:name w:val="Grid Table 6 Colorful"/>
    <w:basedOn w:val="TableauNormal"/>
    <w:uiPriority w:val="51"/>
    <w:rsid w:val="00977C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Lienhypertexte">
    <w:name w:val="Hyperlink"/>
    <w:basedOn w:val="Policepardfaut"/>
    <w:uiPriority w:val="99"/>
    <w:unhideWhenUsed/>
    <w:rsid w:val="00277720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277720"/>
    <w:rPr>
      <w:color w:val="605E5C"/>
      <w:shd w:val="clear" w:color="auto" w:fill="E1DFDD"/>
    </w:rPr>
  </w:style>
  <w:style w:type="paragraph" w:styleId="Rvision">
    <w:name w:val="Revision"/>
    <w:hidden/>
    <w:uiPriority w:val="99"/>
    <w:semiHidden/>
    <w:rsid w:val="00F51EC6"/>
    <w:pPr>
      <w:spacing w:after="0" w:line="240" w:lineRule="auto"/>
    </w:pPr>
  </w:style>
  <w:style w:type="character" w:customStyle="1" w:styleId="EmailStyle74">
    <w:name w:val="EmailStyle74"/>
    <w:basedOn w:val="Policepardfaut"/>
    <w:uiPriority w:val="99"/>
    <w:rsid w:val="001A60FA"/>
    <w:rPr>
      <w:rFonts w:ascii="Arial" w:hAnsi="Arial" w:cs="Arial"/>
      <w:color w:val="000080"/>
      <w:sz w:val="20"/>
    </w:rPr>
  </w:style>
  <w:style w:type="table" w:styleId="Grilledetableauclaire">
    <w:name w:val="Grid Table Light"/>
    <w:basedOn w:val="TableauNormal"/>
    <w:uiPriority w:val="40"/>
    <w:rsid w:val="00600A2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auGrille4">
    <w:name w:val="Grid Table 4"/>
    <w:basedOn w:val="TableauNormal"/>
    <w:uiPriority w:val="49"/>
    <w:rsid w:val="0095582B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Titre1Car">
    <w:name w:val="Titre 1 Car"/>
    <w:basedOn w:val="Policepardfaut"/>
    <w:link w:val="Titre1"/>
    <w:uiPriority w:val="9"/>
    <w:rsid w:val="001208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20861"/>
    <w:pPr>
      <w:outlineLvl w:val="9"/>
    </w:pPr>
    <w:rPr>
      <w:lang w:val="en-GB" w:eastAsia="en-GB"/>
    </w:rPr>
  </w:style>
  <w:style w:type="paragraph" w:styleId="TM2">
    <w:name w:val="toc 2"/>
    <w:basedOn w:val="Normal"/>
    <w:next w:val="Normal"/>
    <w:autoRedefine/>
    <w:uiPriority w:val="39"/>
    <w:unhideWhenUsed/>
    <w:rsid w:val="00120861"/>
    <w:pPr>
      <w:spacing w:after="100"/>
      <w:ind w:left="220"/>
    </w:pPr>
    <w:rPr>
      <w:rFonts w:eastAsiaTheme="minorEastAsia" w:cs="Times New Roman"/>
      <w:lang w:val="en-GB" w:eastAsia="en-GB"/>
    </w:rPr>
  </w:style>
  <w:style w:type="paragraph" w:styleId="TM1">
    <w:name w:val="toc 1"/>
    <w:basedOn w:val="Normal"/>
    <w:next w:val="Normal"/>
    <w:autoRedefine/>
    <w:uiPriority w:val="39"/>
    <w:unhideWhenUsed/>
    <w:rsid w:val="00E54566"/>
    <w:pPr>
      <w:spacing w:after="100"/>
    </w:pPr>
    <w:rPr>
      <w:rFonts w:eastAsiaTheme="minorEastAsia" w:cstheme="minorHAnsi"/>
      <w:b/>
      <w:bCs/>
      <w:sz w:val="28"/>
      <w:szCs w:val="28"/>
      <w:lang w:eastAsia="en-GB"/>
    </w:rPr>
  </w:style>
  <w:style w:type="paragraph" w:styleId="TM3">
    <w:name w:val="toc 3"/>
    <w:basedOn w:val="Normal"/>
    <w:next w:val="Normal"/>
    <w:autoRedefine/>
    <w:uiPriority w:val="39"/>
    <w:unhideWhenUsed/>
    <w:rsid w:val="00120861"/>
    <w:pPr>
      <w:spacing w:after="100"/>
      <w:ind w:left="440"/>
    </w:pPr>
    <w:rPr>
      <w:rFonts w:eastAsiaTheme="minorEastAsia" w:cs="Times New Roman"/>
      <w:lang w:val="en-GB" w:eastAsia="en-GB"/>
    </w:rPr>
  </w:style>
  <w:style w:type="character" w:styleId="Lienhypertextesuivivisit">
    <w:name w:val="FollowedHyperlink"/>
    <w:basedOn w:val="Policepardfaut"/>
    <w:uiPriority w:val="99"/>
    <w:semiHidden/>
    <w:unhideWhenUsed/>
    <w:rsid w:val="00C516D8"/>
    <w:rPr>
      <w:color w:val="954F72" w:themeColor="followedHyperlink"/>
      <w:u w:val="single"/>
    </w:rPr>
  </w:style>
  <w:style w:type="character" w:styleId="lev">
    <w:name w:val="Strong"/>
    <w:basedOn w:val="Policepardfaut"/>
    <w:uiPriority w:val="22"/>
    <w:qFormat/>
    <w:rsid w:val="001559AB"/>
    <w:rPr>
      <w:b/>
      <w:bCs/>
    </w:rPr>
  </w:style>
  <w:style w:type="character" w:styleId="Marquedecommentaire">
    <w:name w:val="annotation reference"/>
    <w:basedOn w:val="Policepardfaut"/>
    <w:uiPriority w:val="99"/>
    <w:semiHidden/>
    <w:unhideWhenUsed/>
    <w:rsid w:val="00462720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462720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462720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462720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462720"/>
    <w:rPr>
      <w:b/>
      <w:bCs/>
      <w:sz w:val="20"/>
      <w:szCs w:val="20"/>
    </w:rPr>
  </w:style>
  <w:style w:type="character" w:customStyle="1" w:styleId="Titre3Car">
    <w:name w:val="Titre 3 Car"/>
    <w:basedOn w:val="Policepardfaut"/>
    <w:link w:val="Titre3"/>
    <w:uiPriority w:val="9"/>
    <w:semiHidden/>
    <w:rsid w:val="0026629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obj-name">
    <w:name w:val="obj-name"/>
    <w:basedOn w:val="Policepardfaut"/>
    <w:qFormat/>
    <w:rsid w:val="002A1CDD"/>
  </w:style>
  <w:style w:type="character" w:customStyle="1" w:styleId="LienInternet">
    <w:name w:val="Lien Internet"/>
    <w:basedOn w:val="Policepardfaut"/>
    <w:uiPriority w:val="99"/>
    <w:unhideWhenUsed/>
    <w:rsid w:val="001E0CAF"/>
    <w:rPr>
      <w:color w:val="0563C1" w:themeColor="hyperlink"/>
      <w:u w:val="single"/>
    </w:rPr>
  </w:style>
  <w:style w:type="character" w:customStyle="1" w:styleId="ListLabel136">
    <w:name w:val="ListLabel 136"/>
    <w:qFormat/>
    <w:rsid w:val="001E0CAF"/>
    <w:rPr>
      <w:rFonts w:ascii="Courier New" w:eastAsia="Times New Roman" w:hAnsi="Courier New" w:cs="Courier New"/>
      <w:color w:val="004FA3"/>
      <w:sz w:val="20"/>
      <w:szCs w:val="20"/>
      <w:u w:val="single"/>
      <w:lang w:eastAsia="fr-FR"/>
    </w:rPr>
  </w:style>
  <w:style w:type="character" w:customStyle="1" w:styleId="ListLabel138">
    <w:name w:val="ListLabel 138"/>
    <w:qFormat/>
    <w:rsid w:val="001E0CAF"/>
    <w:rPr>
      <w:rFonts w:ascii="Courier New" w:hAnsi="Courier New" w:cs="Courier New"/>
      <w:color w:val="0000FF"/>
      <w:spacing w:val="15"/>
      <w:sz w:val="20"/>
      <w:szCs w:val="20"/>
      <w:shd w:val="clear" w:color="auto" w:fill="DBE8EA"/>
    </w:rPr>
  </w:style>
  <w:style w:type="character" w:customStyle="1" w:styleId="ListLabel139">
    <w:name w:val="ListLabel 139"/>
    <w:qFormat/>
    <w:rsid w:val="001E0CAF"/>
    <w:rPr>
      <w:rFonts w:ascii="Courier New" w:eastAsia="Times New Roman" w:hAnsi="Courier New" w:cs="Courier New"/>
      <w:color w:val="004FA3"/>
      <w:spacing w:val="15"/>
      <w:sz w:val="20"/>
      <w:szCs w:val="20"/>
      <w:shd w:val="clear" w:color="auto" w:fill="DBE8EA"/>
      <w:lang w:eastAsia="fr-FR"/>
    </w:rPr>
  </w:style>
  <w:style w:type="character" w:customStyle="1" w:styleId="ListLabel140">
    <w:name w:val="ListLabel 140"/>
    <w:qFormat/>
    <w:rsid w:val="001E0CAF"/>
    <w:rPr>
      <w:rFonts w:ascii="Courier New" w:hAnsi="Courier New" w:cs="Courier New"/>
      <w:color w:val="004FA3"/>
      <w:sz w:val="20"/>
      <w:szCs w:val="20"/>
      <w:shd w:val="clear" w:color="auto" w:fill="FFFFFF"/>
    </w:rPr>
  </w:style>
  <w:style w:type="character" w:customStyle="1" w:styleId="ListLabel142">
    <w:name w:val="ListLabel 142"/>
    <w:qFormat/>
    <w:rsid w:val="001E0CAF"/>
    <w:rPr>
      <w:rFonts w:ascii="Courier New" w:eastAsia="Times New Roman" w:hAnsi="Courier New" w:cs="Courier New"/>
      <w:color w:val="004FA3"/>
      <w:spacing w:val="15"/>
      <w:sz w:val="20"/>
      <w:szCs w:val="20"/>
      <w:shd w:val="clear" w:color="auto" w:fill="DBE8EA"/>
      <w:lang w:val="en-US" w:eastAsia="fr-FR"/>
    </w:rPr>
  </w:style>
  <w:style w:type="character" w:customStyle="1" w:styleId="ListLabel143">
    <w:name w:val="ListLabel 143"/>
    <w:qFormat/>
    <w:rsid w:val="001E0CAF"/>
    <w:rPr>
      <w:rFonts w:ascii="Courier New" w:hAnsi="Courier New" w:cs="Courier New"/>
      <w:color w:val="004FA3"/>
      <w:sz w:val="20"/>
      <w:szCs w:val="20"/>
      <w:shd w:val="clear" w:color="auto" w:fill="FFFFFF"/>
    </w:rPr>
  </w:style>
  <w:style w:type="character" w:customStyle="1" w:styleId="ListLabel144">
    <w:name w:val="ListLabel 144"/>
    <w:qFormat/>
    <w:rsid w:val="001E0CAF"/>
    <w:rPr>
      <w:rFonts w:ascii="Courier New" w:hAnsi="Courier New" w:cs="Courier New"/>
      <w:color w:val="004FA3"/>
      <w:spacing w:val="15"/>
      <w:sz w:val="20"/>
      <w:szCs w:val="20"/>
      <w:shd w:val="clear" w:color="auto" w:fill="DBE8EA"/>
    </w:rPr>
  </w:style>
  <w:style w:type="character" w:customStyle="1" w:styleId="ListLabel145">
    <w:name w:val="ListLabel 145"/>
    <w:qFormat/>
    <w:rsid w:val="001E0CAF"/>
    <w:rPr>
      <w:rFonts w:ascii="Open Sans" w:eastAsia="Times New Roman" w:hAnsi="Open Sans" w:cs="Open Sans"/>
      <w:color w:val="004FA3"/>
      <w:sz w:val="20"/>
      <w:szCs w:val="20"/>
      <w:u w:val="single"/>
      <w:lang w:eastAsia="fr-FR"/>
    </w:rPr>
  </w:style>
  <w:style w:type="character" w:customStyle="1" w:styleId="ListLabel146">
    <w:name w:val="ListLabel 146"/>
    <w:qFormat/>
    <w:rsid w:val="001E0CAF"/>
    <w:rPr>
      <w:rFonts w:ascii="Courier New" w:eastAsia="Times New Roman" w:hAnsi="Courier New" w:cs="Courier New"/>
      <w:b/>
      <w:bCs/>
      <w:color w:val="004FA3"/>
      <w:sz w:val="20"/>
      <w:szCs w:val="20"/>
      <w:u w:val="single"/>
      <w:lang w:eastAsia="fr-FR"/>
    </w:rPr>
  </w:style>
  <w:style w:type="character" w:customStyle="1" w:styleId="ListLabel147">
    <w:name w:val="ListLabel 147"/>
    <w:qFormat/>
    <w:rsid w:val="001E0CAF"/>
    <w:rPr>
      <w:rFonts w:ascii="Arial" w:eastAsia="Times New Roman" w:hAnsi="Arial" w:cs="Arial"/>
      <w:color w:val="000000"/>
      <w:sz w:val="24"/>
      <w:szCs w:val="24"/>
      <w:lang w:eastAsia="fr-FR"/>
    </w:rPr>
  </w:style>
  <w:style w:type="character" w:customStyle="1" w:styleId="ListLabel148">
    <w:name w:val="ListLabel 148"/>
    <w:qFormat/>
    <w:rsid w:val="001E0CAF"/>
    <w:rPr>
      <w:rFonts w:ascii="Courier New" w:eastAsia="Times New Roman" w:hAnsi="Courier New" w:cs="Courier New"/>
      <w:color w:val="004FA3"/>
      <w:spacing w:val="15"/>
      <w:sz w:val="20"/>
      <w:szCs w:val="20"/>
      <w:shd w:val="clear" w:color="auto" w:fill="DBE8EA"/>
      <w:lang w:eastAsia="fr-FR"/>
    </w:rPr>
  </w:style>
  <w:style w:type="character" w:customStyle="1" w:styleId="Textesource">
    <w:name w:val="Texte source"/>
    <w:qFormat/>
    <w:rsid w:val="001E0CAF"/>
    <w:rPr>
      <w:rFonts w:ascii="DejaVu Sans Mono" w:eastAsia="DejaVu Sans Mono" w:hAnsi="DejaVu Sans Mono" w:cs="DejaVu Sans Mono"/>
    </w:rPr>
  </w:style>
  <w:style w:type="character" w:customStyle="1" w:styleId="Exemple">
    <w:name w:val="Exemple"/>
    <w:qFormat/>
    <w:rsid w:val="001E0CAF"/>
    <w:rPr>
      <w:rFonts w:ascii="DejaVu Sans Mono" w:eastAsia="DejaVu Sans Mono" w:hAnsi="DejaVu Sans Mono" w:cs="DejaVu Sans Mono"/>
    </w:rPr>
  </w:style>
  <w:style w:type="character" w:customStyle="1" w:styleId="Accentuationforte">
    <w:name w:val="Accentuation forte"/>
    <w:qFormat/>
    <w:rsid w:val="001E0CAF"/>
    <w:rPr>
      <w:b/>
      <w:bCs/>
    </w:rPr>
  </w:style>
  <w:style w:type="character" w:customStyle="1" w:styleId="Textenonproportionnel">
    <w:name w:val="Texte non proportionnel"/>
    <w:qFormat/>
    <w:rsid w:val="001E0CAF"/>
    <w:rPr>
      <w:rFonts w:ascii="DejaVu Sans Mono" w:eastAsia="DejaVu Sans Mono" w:hAnsi="DejaVu Sans Mono" w:cs="DejaVu Sans Mono"/>
    </w:rPr>
  </w:style>
  <w:style w:type="paragraph" w:styleId="Corpsdetexte">
    <w:name w:val="Body Text"/>
    <w:basedOn w:val="Normal"/>
    <w:link w:val="CorpsdetexteCar"/>
    <w:rsid w:val="001E0CAF"/>
    <w:pPr>
      <w:spacing w:after="140" w:line="276" w:lineRule="auto"/>
    </w:pPr>
  </w:style>
  <w:style w:type="character" w:customStyle="1" w:styleId="CorpsdetexteCar">
    <w:name w:val="Corps de texte Car"/>
    <w:basedOn w:val="Policepardfaut"/>
    <w:link w:val="Corpsdetexte"/>
    <w:rsid w:val="001E0CAF"/>
  </w:style>
  <w:style w:type="paragraph" w:customStyle="1" w:styleId="Contenudecadre">
    <w:name w:val="Contenu de cadre"/>
    <w:basedOn w:val="Normal"/>
    <w:qFormat/>
    <w:rsid w:val="001E0CAF"/>
  </w:style>
  <w:style w:type="paragraph" w:customStyle="1" w:styleId="Texteprformat">
    <w:name w:val="Texte préformaté"/>
    <w:basedOn w:val="Normal"/>
    <w:qFormat/>
    <w:rsid w:val="001E0CAF"/>
    <w:pPr>
      <w:spacing w:after="0"/>
    </w:pPr>
    <w:rPr>
      <w:rFonts w:ascii="DejaVu Sans Mono" w:eastAsia="DejaVu Sans Mono" w:hAnsi="DejaVu Sans Mono" w:cs="DejaVu Sans Mono"/>
      <w:sz w:val="20"/>
      <w:szCs w:val="20"/>
    </w:rPr>
  </w:style>
  <w:style w:type="paragraph" w:styleId="PrformatHTML">
    <w:name w:val="HTML Preformatted"/>
    <w:basedOn w:val="Normal"/>
    <w:link w:val="PrformatHTMLCar"/>
    <w:uiPriority w:val="99"/>
    <w:unhideWhenUsed/>
    <w:rsid w:val="00F760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F760CE"/>
    <w:rPr>
      <w:rFonts w:ascii="Courier New" w:eastAsia="Times New Roman" w:hAnsi="Courier New" w:cs="Courier New"/>
      <w:sz w:val="20"/>
      <w:szCs w:val="20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70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33308">
          <w:marLeft w:val="600"/>
          <w:marRight w:val="150"/>
          <w:marTop w:val="150"/>
          <w:marBottom w:val="15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  <w:div w:id="1863979129">
          <w:marLeft w:val="600"/>
          <w:marRight w:val="150"/>
          <w:marTop w:val="150"/>
          <w:marBottom w:val="15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</w:divsChild>
    </w:div>
    <w:div w:id="11556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27087">
          <w:marLeft w:val="150"/>
          <w:marRight w:val="150"/>
          <w:marTop w:val="150"/>
          <w:marBottom w:val="15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  <w:div w:id="1837066468">
          <w:marLeft w:val="150"/>
          <w:marRight w:val="150"/>
          <w:marTop w:val="150"/>
          <w:marBottom w:val="15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</w:divsChild>
    </w:div>
    <w:div w:id="2578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97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9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470786">
          <w:marLeft w:val="600"/>
          <w:marRight w:val="150"/>
          <w:marTop w:val="150"/>
          <w:marBottom w:val="15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  <w:div w:id="1941526088">
          <w:marLeft w:val="600"/>
          <w:marRight w:val="150"/>
          <w:marTop w:val="150"/>
          <w:marBottom w:val="15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</w:divsChild>
    </w:div>
    <w:div w:id="92303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193009">
          <w:marLeft w:val="533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58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0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7355">
          <w:marLeft w:val="150"/>
          <w:marRight w:val="150"/>
          <w:marTop w:val="150"/>
          <w:marBottom w:val="15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</w:divsChild>
    </w:div>
    <w:div w:id="149521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7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3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34" Type="http://schemas.microsoft.com/office/2011/relationships/people" Target="people.xml"/><Relationship Id="rId7" Type="http://schemas.openxmlformats.org/officeDocument/2006/relationships/footnotes" Target="footnot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github.com/JonathanCrt/INFO_Geomatic/tree/master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10" Type="http://schemas.openxmlformats.org/officeDocument/2006/relationships/image" Target="media/image5.jpeg"/><Relationship Id="rId19" Type="http://schemas.openxmlformats.org/officeDocument/2006/relationships/image" Target="media/image13.png"/><Relationship Id="rId31" Type="http://schemas.openxmlformats.org/officeDocument/2006/relationships/hyperlink" Target="https://www.geoportail.gouv.fr/donnees/reseau-ferroviaire" TargetMode="External"/><Relationship Id="rId4" Type="http://schemas.openxmlformats.org/officeDocument/2006/relationships/styles" Target="styles.xml"/><Relationship Id="rId9" Type="http://schemas.openxmlformats.org/officeDocument/2006/relationships/image" Target="media/image4.png"/><Relationship Id="rId14" Type="http://schemas.openxmlformats.org/officeDocument/2006/relationships/hyperlink" Target="https://github.com/k4r573n/leaflet-control-osm-geocoder" TargetMode="External"/><Relationship Id="rId22" Type="http://schemas.openxmlformats.org/officeDocument/2006/relationships/image" Target="media/image16.png"/><Relationship Id="rId27" Type="http://schemas.openxmlformats.org/officeDocument/2006/relationships/hyperlink" Target="http://www.cretejonathan.fr/transports_idf/Leaflet/TP_LeafletJS.html" TargetMode="External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C3B2F9E-4B06-47C2-ABD2-889A2EA627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8</Pages>
  <Words>625</Words>
  <Characters>3439</Characters>
  <Application>Microsoft Office Word</Application>
  <DocSecurity>0</DocSecurity>
  <Lines>28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Compte rendu de TP : Type GEOMETRY, import de shape et optimisation</vt:lpstr>
    </vt:vector>
  </TitlesOfParts>
  <Company>Tuteur école :</Company>
  <LinksUpToDate>false</LinksUpToDate>
  <CharactersWithSpaces>4056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Feuille de route TP : Développement d'une application cartographique avec l'API Leaﬂet</dc:title>
  <dc:subject/>
  <dc:creator>Jonathan CRÉTÉ – Filière Informatique</dc:creator>
  <cp:keywords/>
  <dc:description/>
  <cp:lastModifiedBy>Jonathan Crété</cp:lastModifiedBy>
  <cp:revision>318</cp:revision>
  <cp:lastPrinted>2019-08-10T09:28:00Z</cp:lastPrinted>
  <dcterms:created xsi:type="dcterms:W3CDTF">2019-07-20T08:15:00Z</dcterms:created>
  <dcterms:modified xsi:type="dcterms:W3CDTF">2020-03-17T19:54:00Z</dcterms:modified>
</cp:coreProperties>
</file>